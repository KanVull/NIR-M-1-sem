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322989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1F8446" w14:textId="0710F8A1" w:rsidR="0070639F" w:rsidRPr="00AF6F94" w:rsidRDefault="0070639F" w:rsidP="0070639F">
          <w:pPr>
            <w:pStyle w:val="af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F6F9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11EF3AF" w14:textId="77777777" w:rsidR="0070639F" w:rsidRPr="00E23D09" w:rsidRDefault="0070639F" w:rsidP="0070639F">
          <w:pPr>
            <w:rPr>
              <w:lang w:eastAsia="ru-RU"/>
            </w:rPr>
          </w:pPr>
        </w:p>
        <w:p w14:paraId="7A37D951" w14:textId="4D8F0D9B" w:rsidR="0070639F" w:rsidRPr="00E23D09" w:rsidRDefault="0070639F" w:rsidP="0070639F">
          <w:pPr>
            <w:pStyle w:val="21"/>
            <w:tabs>
              <w:tab w:val="right" w:leader="dot" w:pos="9345"/>
            </w:tabs>
            <w:ind w:firstLine="4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E23D09">
            <w:rPr>
              <w:rFonts w:ascii="Times New Roman" w:hAnsi="Times New Roman" w:cs="Times New Roman"/>
              <w:smallCaps w:val="0"/>
              <w:sz w:val="28"/>
              <w:szCs w:val="28"/>
            </w:rPr>
            <w:fldChar w:fldCharType="begin"/>
          </w:r>
          <w:r w:rsidRPr="00E23D09">
            <w:rPr>
              <w:rFonts w:ascii="Times New Roman" w:hAnsi="Times New Roman" w:cs="Times New Roman"/>
              <w:smallCaps w:val="0"/>
              <w:sz w:val="28"/>
              <w:szCs w:val="28"/>
            </w:rPr>
            <w:instrText xml:space="preserve"> TOC \o "1-3" \h \z \u </w:instrText>
          </w:r>
          <w:r w:rsidRPr="00E23D09">
            <w:rPr>
              <w:rFonts w:ascii="Times New Roman" w:hAnsi="Times New Roman" w:cs="Times New Roman"/>
              <w:smallCaps w:val="0"/>
              <w:sz w:val="28"/>
              <w:szCs w:val="28"/>
            </w:rPr>
            <w:fldChar w:fldCharType="separate"/>
          </w:r>
          <w:hyperlink w:anchor="_Toc59095582" w:history="1">
            <w:r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Введение</w:t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_Toc59095582 \h </w:instrText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5</w:t>
            </w:r>
            <w:r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8EB37" w14:textId="16C81FCC" w:rsidR="0070639F" w:rsidRPr="00E23D09" w:rsidRDefault="00DD2817" w:rsidP="0070639F">
          <w:pPr>
            <w:pStyle w:val="21"/>
            <w:tabs>
              <w:tab w:val="left" w:pos="1400"/>
              <w:tab w:val="right" w:leader="dot" w:pos="9345"/>
            </w:tabs>
            <w:ind w:firstLine="4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59095583" w:history="1"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1.</w:t>
            </w:r>
            <w:r w:rsidR="0070639F" w:rsidRPr="00E23D09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eastAsia="ru-RU"/>
              </w:rPr>
              <w:t xml:space="preserve"> </w:t>
            </w:r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Теоретическая часть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_Toc59095583 \h </w:instrTex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6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48CD9" w14:textId="2B5B9A4D" w:rsidR="0070639F" w:rsidRPr="00E23D09" w:rsidRDefault="00DD2817" w:rsidP="0070639F">
          <w:pPr>
            <w:pStyle w:val="21"/>
            <w:tabs>
              <w:tab w:val="left" w:pos="1400"/>
              <w:tab w:val="right" w:leader="dot" w:pos="9345"/>
            </w:tabs>
            <w:ind w:firstLine="4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59095584" w:history="1"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  <w:lang w:val="en-US"/>
              </w:rPr>
              <w:t>2.</w:t>
            </w:r>
            <w:r w:rsidR="0070639F" w:rsidRPr="00E23D09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eastAsia="ru-RU"/>
              </w:rPr>
              <w:t xml:space="preserve"> </w:t>
            </w:r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Программная</w:t>
            </w:r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  <w:lang w:val="en-US"/>
              </w:rPr>
              <w:t xml:space="preserve"> </w:t>
            </w:r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реализация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_Toc59095584 \h </w:instrTex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13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C41F1" w14:textId="207DBF16" w:rsidR="0070639F" w:rsidRPr="00E23D09" w:rsidRDefault="00DD2817" w:rsidP="0070639F">
          <w:pPr>
            <w:pStyle w:val="21"/>
            <w:tabs>
              <w:tab w:val="right" w:leader="dot" w:pos="9345"/>
            </w:tabs>
            <w:ind w:firstLine="4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59095585" w:history="1"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3. Тестирование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_Toc59095585 \h </w:instrTex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18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A7D9C" w14:textId="2B18D529" w:rsidR="0070639F" w:rsidRPr="00E23D09" w:rsidRDefault="00DD2817" w:rsidP="0070639F">
          <w:pPr>
            <w:pStyle w:val="21"/>
            <w:tabs>
              <w:tab w:val="right" w:leader="dot" w:pos="9345"/>
            </w:tabs>
            <w:ind w:firstLine="4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59095586" w:history="1"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Заключение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_Toc59095586 \h </w:instrTex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27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1B951" w14:textId="5938C454" w:rsidR="0070639F" w:rsidRPr="00E23D09" w:rsidRDefault="00DD2817" w:rsidP="0070639F">
          <w:pPr>
            <w:pStyle w:val="21"/>
            <w:tabs>
              <w:tab w:val="right" w:leader="dot" w:pos="9345"/>
            </w:tabs>
            <w:ind w:firstLine="4"/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59095587" w:history="1">
            <w:r w:rsidR="0070639F" w:rsidRPr="00E23D09">
              <w:rPr>
                <w:rStyle w:val="ac"/>
                <w:rFonts w:ascii="Times New Roman" w:hAnsi="Times New Roman" w:cs="Times New Roman"/>
                <w:smallCaps w:val="0"/>
                <w:noProof/>
                <w:sz w:val="28"/>
                <w:szCs w:val="28"/>
              </w:rPr>
              <w:t>Список использованных источников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ab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begin"/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instrText xml:space="preserve"> PAGEREF _Toc59095587 \h </w:instrTex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separate"/>
            </w:r>
            <w:r w:rsidR="00AF6F94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t>28</w:t>
            </w:r>
            <w:r w:rsidR="0070639F" w:rsidRPr="00E23D09">
              <w:rPr>
                <w:rFonts w:ascii="Times New Roman" w:hAnsi="Times New Roman" w:cs="Times New Roman"/>
                <w:smallCap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2626B" w14:textId="0156CE60" w:rsidR="0070639F" w:rsidRDefault="0070639F" w:rsidP="0070639F">
          <w:pPr>
            <w:ind w:firstLine="146"/>
          </w:pPr>
          <w:r w:rsidRPr="00E23D09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31F869D1" w14:textId="77777777" w:rsidR="006B56C9" w:rsidRDefault="00B83ACD">
      <w:pPr>
        <w:spacing w:after="200" w:line="276" w:lineRule="auto"/>
        <w:ind w:firstLine="0"/>
        <w:jc w:val="left"/>
      </w:pPr>
      <w:r>
        <w:rPr>
          <w:rFonts w:cs="Times New Roman"/>
          <w:szCs w:val="28"/>
        </w:rPr>
        <w:br w:type="page"/>
      </w:r>
      <w:r w:rsidR="006B56C9">
        <w:rPr>
          <w:rFonts w:cs="Times New Roman"/>
          <w:szCs w:val="28"/>
        </w:rPr>
        <w:fldChar w:fldCharType="begin"/>
      </w:r>
      <w:r w:rsidR="006B56C9">
        <w:rPr>
          <w:rFonts w:cs="Times New Roman"/>
          <w:szCs w:val="28"/>
        </w:rPr>
        <w:instrText xml:space="preserve"> TOC \o "1-3" \u </w:instrText>
      </w:r>
      <w:r w:rsidR="006B56C9">
        <w:rPr>
          <w:rFonts w:cs="Times New Roman"/>
          <w:szCs w:val="28"/>
        </w:rPr>
        <w:fldChar w:fldCharType="separate"/>
      </w:r>
    </w:p>
    <w:p w14:paraId="288173A0" w14:textId="1BE3A56F" w:rsidR="00AF6F94" w:rsidRDefault="006B56C9" w:rsidP="00AF6F94">
      <w:pPr>
        <w:pStyle w:val="2"/>
      </w:pPr>
      <w:r>
        <w:rPr>
          <w:szCs w:val="28"/>
        </w:rPr>
        <w:lastRenderedPageBreak/>
        <w:fldChar w:fldCharType="end"/>
      </w:r>
      <w:bookmarkStart w:id="1" w:name="_Toc59095445"/>
      <w:bookmarkStart w:id="2" w:name="_Toc59095582"/>
      <w:r w:rsidR="00E2512A">
        <w:t>Введение</w:t>
      </w:r>
      <w:bookmarkEnd w:id="1"/>
      <w:bookmarkEnd w:id="2"/>
    </w:p>
    <w:p w14:paraId="074E6693" w14:textId="77777777" w:rsidR="00AF6F94" w:rsidRPr="00AF6F94" w:rsidRDefault="00AF6F94" w:rsidP="00AF6F94">
      <w:pPr>
        <w:spacing w:line="240" w:lineRule="auto"/>
        <w:rPr>
          <w:lang w:eastAsia="ru-RU"/>
        </w:rPr>
      </w:pPr>
    </w:p>
    <w:p w14:paraId="1337EAD5" w14:textId="46722B9F" w:rsidR="00C46087" w:rsidRDefault="00C77666" w:rsidP="00E63477">
      <w:pPr>
        <w:rPr>
          <w:rFonts w:eastAsia="Times New Roman" w:cs="Times New Roman"/>
          <w:bCs/>
          <w:color w:val="000000"/>
          <w:szCs w:val="28"/>
          <w:lang w:eastAsia="ru-RU"/>
        </w:rPr>
      </w:pPr>
      <w:r>
        <w:rPr>
          <w:rFonts w:eastAsia="Times New Roman" w:cs="Times New Roman"/>
          <w:bCs/>
          <w:color w:val="000000"/>
          <w:szCs w:val="28"/>
          <w:lang w:eastAsia="ru-RU"/>
        </w:rPr>
        <w:t>Что такое распознавание изображений и зачем оно нужно?</w:t>
      </w:r>
    </w:p>
    <w:p w14:paraId="25004FE6" w14:textId="77777777" w:rsidR="00C77666" w:rsidRDefault="00C77666" w:rsidP="00E63477">
      <w:pPr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654EB22B" w14:textId="391E13CF" w:rsidR="00C44357" w:rsidRDefault="00C77666" w:rsidP="00E63477">
      <w:pPr>
        <w:rPr>
          <w:lang w:eastAsia="ru-RU"/>
        </w:rPr>
      </w:pPr>
      <w:r>
        <w:rPr>
          <w:lang w:eastAsia="ru-RU"/>
        </w:rPr>
        <w:t xml:space="preserve">Актуальность </w:t>
      </w:r>
      <w:r w:rsidR="002C2220">
        <w:rPr>
          <w:lang w:eastAsia="ru-RU"/>
        </w:rPr>
        <w:t>этого</w:t>
      </w:r>
      <w:bookmarkStart w:id="3" w:name="_GoBack"/>
      <w:bookmarkEnd w:id="3"/>
      <w:r>
        <w:rPr>
          <w:lang w:eastAsia="ru-RU"/>
        </w:rPr>
        <w:t xml:space="preserve"> процесса.</w:t>
      </w:r>
    </w:p>
    <w:p w14:paraId="47BA9F80" w14:textId="77777777" w:rsidR="00C77666" w:rsidRDefault="00C77666" w:rsidP="00E63477">
      <w:pPr>
        <w:rPr>
          <w:lang w:eastAsia="ru-RU"/>
        </w:rPr>
      </w:pPr>
    </w:p>
    <w:p w14:paraId="502CF081" w14:textId="7F20C3ED" w:rsidR="00C44357" w:rsidRDefault="00C77666" w:rsidP="00C44357">
      <w:pPr>
        <w:rPr>
          <w:lang w:eastAsia="ru-RU"/>
        </w:rPr>
      </w:pPr>
      <w:r>
        <w:rPr>
          <w:lang w:eastAsia="ru-RU"/>
        </w:rPr>
        <w:t>Цель распознавания изображений и применение в жизни.</w:t>
      </w:r>
    </w:p>
    <w:p w14:paraId="27094858" w14:textId="0B44A19F" w:rsidR="00C77666" w:rsidRDefault="00C77666" w:rsidP="00C44357">
      <w:pPr>
        <w:rPr>
          <w:lang w:eastAsia="ru-RU"/>
        </w:rPr>
      </w:pPr>
    </w:p>
    <w:p w14:paraId="62F8FB2C" w14:textId="4D0D132B" w:rsidR="00C77666" w:rsidRDefault="00C77666" w:rsidP="00C44357">
      <w:pPr>
        <w:rPr>
          <w:lang w:eastAsia="ru-RU"/>
        </w:rPr>
      </w:pPr>
      <w:r>
        <w:rPr>
          <w:lang w:eastAsia="ru-RU"/>
        </w:rPr>
        <w:t>Существующие библиотеки и уже написанный код</w:t>
      </w:r>
    </w:p>
    <w:p w14:paraId="2226F949" w14:textId="77777777" w:rsidR="00C77666" w:rsidRDefault="00C77666" w:rsidP="00C44357">
      <w:pPr>
        <w:rPr>
          <w:lang w:eastAsia="ru-RU"/>
        </w:rPr>
      </w:pPr>
    </w:p>
    <w:p w14:paraId="6BBEF83D" w14:textId="77777777" w:rsidR="00C77666" w:rsidRDefault="00C77666" w:rsidP="009D13F8">
      <w:pPr>
        <w:rPr>
          <w:lang w:eastAsia="ru-RU"/>
        </w:rPr>
      </w:pPr>
      <w:r>
        <w:rPr>
          <w:lang w:eastAsia="ru-RU"/>
        </w:rPr>
        <w:t xml:space="preserve">Цель работы – обзор методов </w:t>
      </w:r>
      <w:proofErr w:type="spellStart"/>
      <w:r>
        <w:rPr>
          <w:lang w:val="en-US" w:eastAsia="ru-RU"/>
        </w:rPr>
        <w:t>tensorflow</w:t>
      </w:r>
      <w:proofErr w:type="spellEnd"/>
      <w:r w:rsidRPr="00C77666">
        <w:rPr>
          <w:lang w:eastAsia="ru-RU"/>
        </w:rPr>
        <w:t xml:space="preserve"> </w:t>
      </w:r>
      <w:r>
        <w:rPr>
          <w:lang w:eastAsia="ru-RU"/>
        </w:rPr>
        <w:t>для распознавания объектов на изображении и классификации изображений</w:t>
      </w:r>
    </w:p>
    <w:p w14:paraId="6C352C72" w14:textId="65BBABE9" w:rsidR="009D13F8" w:rsidRPr="00C77666" w:rsidRDefault="00C77666" w:rsidP="009D13F8">
      <w:pPr>
        <w:rPr>
          <w:lang w:eastAsia="ru-RU"/>
        </w:rPr>
      </w:pPr>
      <w:r>
        <w:rPr>
          <w:lang w:eastAsia="ru-RU"/>
        </w:rPr>
        <w:t xml:space="preserve"> </w:t>
      </w:r>
    </w:p>
    <w:p w14:paraId="76467955" w14:textId="6EC0B22E" w:rsidR="009D13F8" w:rsidRDefault="00FE7B2E" w:rsidP="009D13F8">
      <w:pPr>
        <w:rPr>
          <w:lang w:eastAsia="ru-RU"/>
        </w:rPr>
      </w:pPr>
      <w:r>
        <w:rPr>
          <w:lang w:eastAsia="ru-RU"/>
        </w:rPr>
        <w:t>Задачи на научно</w:t>
      </w:r>
      <w:r w:rsidR="009D13F8">
        <w:rPr>
          <w:lang w:eastAsia="ru-RU"/>
        </w:rPr>
        <w:t>–исследовательскую работу:</w:t>
      </w:r>
    </w:p>
    <w:p w14:paraId="71DC78E4" w14:textId="4FCA20F6" w:rsidR="009D13F8" w:rsidRDefault="009D13F8" w:rsidP="009D13F8">
      <w:pPr>
        <w:rPr>
          <w:lang w:eastAsia="ru-RU"/>
        </w:rPr>
      </w:pPr>
      <w:r>
        <w:rPr>
          <w:lang w:eastAsia="ru-RU"/>
        </w:rPr>
        <w:t xml:space="preserve">- </w:t>
      </w:r>
      <w:r w:rsidR="00C36CDA">
        <w:rPr>
          <w:lang w:eastAsia="ru-RU"/>
        </w:rPr>
        <w:tab/>
      </w:r>
      <w:r w:rsidR="008A34AF">
        <w:rPr>
          <w:lang w:eastAsia="ru-RU"/>
        </w:rPr>
        <w:t>разобрать методы для выделения объектов на изображении</w:t>
      </w:r>
      <w:r>
        <w:rPr>
          <w:lang w:eastAsia="ru-RU"/>
        </w:rPr>
        <w:t>;</w:t>
      </w:r>
    </w:p>
    <w:p w14:paraId="6338BAEE" w14:textId="69F86A12" w:rsidR="00B83ACD" w:rsidRPr="008A34AF" w:rsidRDefault="009D13F8" w:rsidP="008A34AF">
      <w:pPr>
        <w:rPr>
          <w:lang w:eastAsia="ru-RU"/>
        </w:rPr>
      </w:pPr>
      <w:r>
        <w:rPr>
          <w:lang w:eastAsia="ru-RU"/>
        </w:rPr>
        <w:t xml:space="preserve">- </w:t>
      </w:r>
      <w:r w:rsidR="00C36CDA">
        <w:rPr>
          <w:lang w:eastAsia="ru-RU"/>
        </w:rPr>
        <w:tab/>
      </w:r>
      <w:r w:rsidR="008A34AF">
        <w:rPr>
          <w:lang w:eastAsia="ru-RU"/>
        </w:rPr>
        <w:t>разобрать методы для классификации изображений.</w:t>
      </w:r>
      <w:r w:rsidR="00B83ACD">
        <w:rPr>
          <w:color w:val="000000"/>
          <w:szCs w:val="28"/>
        </w:rPr>
        <w:br w:type="page"/>
      </w:r>
    </w:p>
    <w:p w14:paraId="1268163A" w14:textId="053A082A" w:rsidR="00EF22E7" w:rsidRDefault="00EC215A" w:rsidP="00671FC2">
      <w:pPr>
        <w:pStyle w:val="2"/>
        <w:numPr>
          <w:ilvl w:val="0"/>
          <w:numId w:val="8"/>
        </w:numPr>
        <w:spacing w:after="0"/>
      </w:pPr>
      <w:bookmarkStart w:id="4" w:name="_Toc59095446"/>
      <w:bookmarkStart w:id="5" w:name="_Toc59095583"/>
      <w:r>
        <w:lastRenderedPageBreak/>
        <w:t>Теоретическая часть</w:t>
      </w:r>
      <w:bookmarkEnd w:id="4"/>
      <w:bookmarkEnd w:id="5"/>
    </w:p>
    <w:p w14:paraId="3E2979C6" w14:textId="77777777" w:rsidR="00671FC2" w:rsidRDefault="00671FC2" w:rsidP="00D70651">
      <w:pPr>
        <w:spacing w:line="240" w:lineRule="auto"/>
        <w:rPr>
          <w:lang w:eastAsia="ru-RU"/>
        </w:rPr>
      </w:pPr>
    </w:p>
    <w:p w14:paraId="1755C124" w14:textId="1D9F8F0D" w:rsidR="001E690A" w:rsidRDefault="001B486F" w:rsidP="00A51BD7">
      <w:pPr>
        <w:rPr>
          <w:lang w:eastAsia="ru-RU"/>
        </w:rPr>
      </w:pPr>
      <w:r w:rsidRPr="001B486F">
        <w:rPr>
          <w:lang w:eastAsia="ru-RU"/>
        </w:rPr>
        <w:t xml:space="preserve">На изучение была предоставлена статья, написанная </w:t>
      </w:r>
      <w:proofErr w:type="spellStart"/>
      <w:r>
        <w:rPr>
          <w:lang w:eastAsia="ru-RU"/>
        </w:rPr>
        <w:t>Simina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Vasilache</w:t>
      </w:r>
      <w:proofErr w:type="spellEnd"/>
      <w:r w:rsidRPr="001B486F">
        <w:rPr>
          <w:lang w:eastAsia="ru-RU"/>
        </w:rPr>
        <w:t xml:space="preserve">, </w:t>
      </w:r>
      <w:proofErr w:type="spellStart"/>
      <w:r w:rsidRPr="001B486F">
        <w:rPr>
          <w:lang w:eastAsia="ru-RU"/>
        </w:rPr>
        <w:t>Kevin</w:t>
      </w:r>
      <w:proofErr w:type="spellEnd"/>
      <w:r w:rsidRPr="001B486F">
        <w:rPr>
          <w:lang w:eastAsia="ru-RU"/>
        </w:rPr>
        <w:t xml:space="preserve"> </w:t>
      </w:r>
      <w:proofErr w:type="spellStart"/>
      <w:r w:rsidRPr="001B486F">
        <w:rPr>
          <w:lang w:eastAsia="ru-RU"/>
        </w:rPr>
        <w:t>Ward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Charles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Cockrell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Jonathan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Ha</w:t>
      </w:r>
      <w:proofErr w:type="spellEnd"/>
      <w:r>
        <w:rPr>
          <w:lang w:eastAsia="ru-RU"/>
        </w:rPr>
        <w:t xml:space="preserve"> и</w:t>
      </w:r>
      <w:r w:rsidR="0051158B">
        <w:rPr>
          <w:lang w:eastAsia="ru-RU"/>
        </w:rPr>
        <w:t xml:space="preserve"> </w:t>
      </w:r>
      <w:proofErr w:type="spellStart"/>
      <w:r w:rsidR="0051158B">
        <w:rPr>
          <w:lang w:eastAsia="ru-RU"/>
        </w:rPr>
        <w:t>Kayvan</w:t>
      </w:r>
      <w:proofErr w:type="spellEnd"/>
      <w:r w:rsidR="0051158B">
        <w:rPr>
          <w:lang w:eastAsia="ru-RU"/>
        </w:rPr>
        <w:t xml:space="preserve"> </w:t>
      </w:r>
      <w:proofErr w:type="spellStart"/>
      <w:r w:rsidR="0051158B">
        <w:rPr>
          <w:lang w:eastAsia="ru-RU"/>
        </w:rPr>
        <w:t>Najarian</w:t>
      </w:r>
      <w:proofErr w:type="spellEnd"/>
      <w:r w:rsidR="0051158B">
        <w:rPr>
          <w:lang w:eastAsia="ru-RU"/>
        </w:rPr>
        <w:t xml:space="preserve"> [1], в которой представлены алгоритмы морфологической предобработки изображений и изменение коэффициентов изображений, полученных после вейвлет-преобразований.</w:t>
      </w:r>
    </w:p>
    <w:p w14:paraId="2846CE7D" w14:textId="77777777" w:rsidR="00887919" w:rsidRDefault="00887919" w:rsidP="00A51BD7">
      <w:pPr>
        <w:rPr>
          <w:lang w:eastAsia="ru-RU"/>
        </w:rPr>
      </w:pPr>
      <w:r w:rsidRPr="00887919">
        <w:rPr>
          <w:lang w:eastAsia="ru-RU"/>
        </w:rPr>
        <w:t xml:space="preserve">Вейвлет−преобразование </w:t>
      </w:r>
      <w:proofErr w:type="gramStart"/>
      <w:r w:rsidRPr="00887919">
        <w:rPr>
          <w:lang w:eastAsia="ru-RU"/>
        </w:rPr>
        <w:t>- это</w:t>
      </w:r>
      <w:proofErr w:type="gramEnd"/>
      <w:r w:rsidRPr="00887919">
        <w:rPr>
          <w:lang w:eastAsia="ru-RU"/>
        </w:rPr>
        <w:t xml:space="preserve"> математический инструмент для иерархической декомпозиции функций. С помощью вейвлетов функции представляются как композиция грубой низкочастотной аппроксимации и уточняющих компонент (деталей), представляющих отсутствующие в аппроксимации элементы графика функции. Вне зависимости от вида функции (изображение, кривая, поверхность) вейвлет представляет функцию как иерархию уровней отображения с различной точностью детализации. В процедурах предобработки изображений вейвлет-преобразование используется для уменьшения уровня шумов, анализа текстур, выделения контуров объектов и сжатия изображений.</w:t>
      </w:r>
    </w:p>
    <w:p w14:paraId="1E18CD99" w14:textId="45C08B7F" w:rsidR="00887919" w:rsidRDefault="00887919" w:rsidP="00887919">
      <w:pPr>
        <w:rPr>
          <w:lang w:eastAsia="ru-RU"/>
        </w:rPr>
      </w:pPr>
      <w:r w:rsidRPr="00887919">
        <w:rPr>
          <w:lang w:eastAsia="ru-RU"/>
        </w:rPr>
        <w:t xml:space="preserve">Вейвлет </w:t>
      </w:r>
      <w:proofErr w:type="spellStart"/>
      <w:r w:rsidRPr="00887919">
        <w:rPr>
          <w:lang w:eastAsia="ru-RU"/>
        </w:rPr>
        <w:t>Хаа́ра</w:t>
      </w:r>
      <w:proofErr w:type="spellEnd"/>
      <w:r w:rsidRPr="00887919">
        <w:rPr>
          <w:lang w:eastAsia="ru-RU"/>
        </w:rPr>
        <w:t xml:space="preserve"> — один из первых и наиболее простых вейвлетов. Он основан на ортогональной системе функций, предложенной венгерским математиком</w:t>
      </w:r>
      <w:r>
        <w:rPr>
          <w:lang w:eastAsia="ru-RU"/>
        </w:rPr>
        <w:t xml:space="preserve"> Альфредом Хааром в 1909 году</w:t>
      </w:r>
      <w:r w:rsidRPr="00887919">
        <w:rPr>
          <w:lang w:eastAsia="ru-RU"/>
        </w:rPr>
        <w:t>.</w:t>
      </w:r>
      <w:r>
        <w:rPr>
          <w:lang w:eastAsia="ru-RU"/>
        </w:rPr>
        <w:t xml:space="preserve"> </w:t>
      </w:r>
      <w:r w:rsidRPr="00887919">
        <w:rPr>
          <w:lang w:eastAsia="ru-RU"/>
        </w:rPr>
        <w:t>Преобразование Хаара используется для сжатия входных сигналов, компрессии изображений, в основном цветных и черно-белых с плавными переходами. Идеален для картинок типа рентгеновских снимков. Данный вид архивации известен довольно давно и напрямую исходит из идеи использования когерентности областей.</w:t>
      </w:r>
    </w:p>
    <w:p w14:paraId="1479A6AA" w14:textId="55BD8FAB" w:rsidR="004D3C28" w:rsidRPr="004D3C28" w:rsidRDefault="004D3C28" w:rsidP="004D3C28">
      <w:pPr>
        <w:rPr>
          <w:lang w:eastAsia="ru-RU"/>
        </w:rPr>
      </w:pPr>
      <w:r w:rsidRPr="004D3C28">
        <w:rPr>
          <w:lang w:eastAsia="ru-RU"/>
        </w:rPr>
        <w:t xml:space="preserve">Родительская (материнская) вейвлет-функция </w:t>
      </w:r>
      <w:r w:rsidRPr="004D3C28">
        <w:rPr>
          <w:position w:val="-10"/>
          <w:lang w:eastAsia="ru-RU"/>
        </w:rPr>
        <w:object w:dxaOrig="540" w:dyaOrig="320" w14:anchorId="192ECC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pt;height:15.75pt" o:ole="">
            <v:imagedata r:id="rId8" o:title=""/>
          </v:shape>
          <o:OLEObject Type="Embed" ProgID="Equation.3" ShapeID="_x0000_i1025" DrawAspect="Content" ObjectID="_1692086237" r:id="rId9"/>
        </w:object>
      </w:r>
      <w:r w:rsidRPr="004D3C28">
        <w:rPr>
          <w:lang w:eastAsia="ru-RU"/>
        </w:rPr>
        <w:t xml:space="preserve"> с нулевым значением интеграла </w:t>
      </w:r>
      <w:r w:rsidRPr="004D3C28">
        <w:rPr>
          <w:position w:val="-30"/>
          <w:lang w:eastAsia="ru-RU"/>
        </w:rPr>
        <w:object w:dxaOrig="1320" w:dyaOrig="740" w14:anchorId="11A27E92">
          <v:shape id="_x0000_i1026" type="#_x0000_t75" style="width:66pt;height:36.75pt" o:ole="">
            <v:imagedata r:id="rId10" o:title=""/>
          </v:shape>
          <o:OLEObject Type="Embed" ProgID="Equation.3" ShapeID="_x0000_i1026" DrawAspect="Content" ObjectID="_1692086238" r:id="rId11"/>
        </w:object>
      </w:r>
      <w:r w:rsidRPr="004D3C28">
        <w:rPr>
          <w:lang w:eastAsia="ru-RU"/>
        </w:rPr>
        <w:t>, определяющая детали сигнала, задается следующим образом:</w:t>
      </w:r>
    </w:p>
    <w:p w14:paraId="19FB88E0" w14:textId="0B0953DA" w:rsidR="004D3C28" w:rsidRPr="004D3C28" w:rsidRDefault="004D3C28" w:rsidP="004D3C28">
      <w:pPr>
        <w:jc w:val="right"/>
        <w:rPr>
          <w:lang w:eastAsia="ru-RU"/>
        </w:rPr>
      </w:pPr>
      <w:r w:rsidRPr="004D3C28">
        <w:rPr>
          <w:position w:val="-84"/>
          <w:lang w:eastAsia="ru-RU"/>
        </w:rPr>
        <w:object w:dxaOrig="2400" w:dyaOrig="1800" w14:anchorId="36B2BCF8">
          <v:shape id="_x0000_i1027" type="#_x0000_t75" style="width:120pt;height:90pt" o:ole="">
            <v:imagedata r:id="rId12" o:title=""/>
          </v:shape>
          <o:OLEObject Type="Embed" ProgID="Equation.3" ShapeID="_x0000_i1027" DrawAspect="Content" ObjectID="_1692086239" r:id="rId13"/>
        </w:object>
      </w:r>
      <w:r>
        <w:rPr>
          <w:lang w:eastAsia="ru-RU"/>
        </w:rPr>
        <w:t xml:space="preserve"> </w:t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  <w:t>(1)</w:t>
      </w:r>
    </w:p>
    <w:p w14:paraId="77425A76" w14:textId="79F785CA" w:rsidR="004D3C28" w:rsidRPr="004D3C28" w:rsidRDefault="004D3C28" w:rsidP="004D3C28">
      <w:pPr>
        <w:rPr>
          <w:lang w:eastAsia="ru-RU"/>
        </w:rPr>
      </w:pPr>
      <w:r w:rsidRPr="004D3C28">
        <w:rPr>
          <w:lang w:eastAsia="ru-RU"/>
        </w:rPr>
        <w:t xml:space="preserve">На этапе предварительной обработки проводится различие между брюшной областью и окружающими артефактами, такими как </w:t>
      </w:r>
      <w:r w:rsidR="00FA2793">
        <w:rPr>
          <w:lang w:eastAsia="ru-RU"/>
        </w:rPr>
        <w:t>таблица</w:t>
      </w:r>
      <w:r w:rsidRPr="004D3C28">
        <w:rPr>
          <w:lang w:eastAsia="ru-RU"/>
        </w:rPr>
        <w:t xml:space="preserve"> КТ, кабели и нижние конечности пациента, которые видны на некоторых изображениях. </w:t>
      </w:r>
      <w:r w:rsidR="005B2765">
        <w:rPr>
          <w:lang w:eastAsia="ru-RU"/>
        </w:rPr>
        <w:t>Авторы статьи предлагают осуществлять сегментацию</w:t>
      </w:r>
      <w:r w:rsidRPr="004D3C28">
        <w:rPr>
          <w:lang w:eastAsia="ru-RU"/>
        </w:rPr>
        <w:t xml:space="preserve"> брюшной области от </w:t>
      </w:r>
      <w:r w:rsidR="005B2765">
        <w:rPr>
          <w:lang w:eastAsia="ru-RU"/>
        </w:rPr>
        <w:t xml:space="preserve">фоновых объектов </w:t>
      </w:r>
      <w:r w:rsidRPr="004D3C28">
        <w:rPr>
          <w:lang w:eastAsia="ru-RU"/>
        </w:rPr>
        <w:t>следующим образом:</w:t>
      </w:r>
    </w:p>
    <w:p w14:paraId="479547AB" w14:textId="3ADFD7BD" w:rsidR="004D3C28" w:rsidRPr="004D3C28" w:rsidRDefault="005B2765" w:rsidP="004D3C28">
      <w:pPr>
        <w:rPr>
          <w:lang w:eastAsia="ru-RU"/>
        </w:rPr>
      </w:pPr>
      <w:r>
        <w:rPr>
          <w:lang w:val="en-US" w:eastAsia="ru-RU"/>
        </w:rPr>
        <w:t>a</w:t>
      </w:r>
      <w:r w:rsidRPr="005B2765">
        <w:rPr>
          <w:lang w:eastAsia="ru-RU"/>
        </w:rPr>
        <w:t>)</w:t>
      </w:r>
      <w:r w:rsidR="004D3C28" w:rsidRPr="004D3C28">
        <w:rPr>
          <w:lang w:eastAsia="ru-RU"/>
        </w:rPr>
        <w:t xml:space="preserve"> </w:t>
      </w:r>
      <w:r>
        <w:rPr>
          <w:lang w:eastAsia="ru-RU"/>
        </w:rPr>
        <w:t xml:space="preserve">необработанное изображение </w:t>
      </w:r>
      <w:proofErr w:type="spellStart"/>
      <w:r>
        <w:rPr>
          <w:lang w:eastAsia="ru-RU"/>
        </w:rPr>
        <w:t>бинаризуется</w:t>
      </w:r>
      <w:proofErr w:type="spellEnd"/>
      <w:r>
        <w:rPr>
          <w:lang w:eastAsia="ru-RU"/>
        </w:rPr>
        <w:t xml:space="preserve"> (в</w:t>
      </w:r>
      <w:r w:rsidR="004D3C28" w:rsidRPr="004D3C28">
        <w:rPr>
          <w:lang w:eastAsia="ru-RU"/>
        </w:rPr>
        <w:t xml:space="preserve">се пиксели с уровнем серого выше нуля становятся </w:t>
      </w:r>
      <w:r>
        <w:rPr>
          <w:lang w:eastAsia="ru-RU"/>
        </w:rPr>
        <w:t>равными 1, п</w:t>
      </w:r>
      <w:r w:rsidR="004D3C28" w:rsidRPr="004D3C28">
        <w:rPr>
          <w:lang w:eastAsia="ru-RU"/>
        </w:rPr>
        <w:t xml:space="preserve">иксели с нулевым значением серого остаются в новом изображении </w:t>
      </w:r>
      <w:r>
        <w:rPr>
          <w:lang w:eastAsia="ru-RU"/>
        </w:rPr>
        <w:t>равными 0</w:t>
      </w:r>
      <w:r w:rsidR="004D3C28" w:rsidRPr="004D3C28">
        <w:rPr>
          <w:lang w:eastAsia="ru-RU"/>
        </w:rPr>
        <w:t>;</w:t>
      </w:r>
    </w:p>
    <w:p w14:paraId="44EB4D0D" w14:textId="365916EE" w:rsidR="004D3C28" w:rsidRPr="004D3C28" w:rsidRDefault="005B2765" w:rsidP="004D3C28">
      <w:pPr>
        <w:rPr>
          <w:lang w:eastAsia="ru-RU"/>
        </w:rPr>
      </w:pPr>
      <w:r>
        <w:rPr>
          <w:lang w:val="en-US" w:eastAsia="ru-RU"/>
        </w:rPr>
        <w:t>b</w:t>
      </w:r>
      <w:r w:rsidRPr="005B2765">
        <w:rPr>
          <w:lang w:eastAsia="ru-RU"/>
        </w:rPr>
        <w:t>)</w:t>
      </w:r>
      <w:r w:rsidR="004D3C28" w:rsidRPr="004D3C28">
        <w:rPr>
          <w:lang w:eastAsia="ru-RU"/>
        </w:rPr>
        <w:t xml:space="preserve"> к </w:t>
      </w:r>
      <w:proofErr w:type="spellStart"/>
      <w:r>
        <w:rPr>
          <w:lang w:eastAsia="ru-RU"/>
        </w:rPr>
        <w:t>бинаризованному</w:t>
      </w:r>
      <w:proofErr w:type="spellEnd"/>
      <w:r w:rsidR="004D3C28" w:rsidRPr="004D3C28">
        <w:rPr>
          <w:lang w:eastAsia="ru-RU"/>
        </w:rPr>
        <w:t xml:space="preserve"> изображению </w:t>
      </w:r>
      <w:r>
        <w:rPr>
          <w:lang w:eastAsia="ru-RU"/>
        </w:rPr>
        <w:t>применяются</w:t>
      </w:r>
      <w:r w:rsidRPr="004D3C28">
        <w:rPr>
          <w:lang w:eastAsia="ru-RU"/>
        </w:rPr>
        <w:t xml:space="preserve"> морфологические операции </w:t>
      </w:r>
      <w:r w:rsidR="004D3C28" w:rsidRPr="004D3C28">
        <w:rPr>
          <w:lang w:eastAsia="ru-RU"/>
        </w:rPr>
        <w:t>так</w:t>
      </w:r>
      <w:r>
        <w:rPr>
          <w:lang w:eastAsia="ru-RU"/>
        </w:rPr>
        <w:t>им образом</w:t>
      </w:r>
      <w:r w:rsidR="004D3C28" w:rsidRPr="004D3C28">
        <w:rPr>
          <w:lang w:eastAsia="ru-RU"/>
        </w:rPr>
        <w:t>, чтобы различные объекты изображения были разделены;</w:t>
      </w:r>
    </w:p>
    <w:p w14:paraId="11F7D513" w14:textId="61129C82" w:rsidR="004D3C28" w:rsidRPr="004D3C28" w:rsidRDefault="005B2765" w:rsidP="004D3C28">
      <w:pPr>
        <w:rPr>
          <w:lang w:eastAsia="ru-RU"/>
        </w:rPr>
      </w:pPr>
      <w:r>
        <w:rPr>
          <w:lang w:eastAsia="ru-RU"/>
        </w:rPr>
        <w:t>c)</w:t>
      </w:r>
      <w:r w:rsidR="004D3C28" w:rsidRPr="004D3C28">
        <w:rPr>
          <w:lang w:eastAsia="ru-RU"/>
        </w:rPr>
        <w:t xml:space="preserve"> чтобы выбрать объект с наибольшей площадью</w:t>
      </w:r>
      <w:r>
        <w:rPr>
          <w:lang w:eastAsia="ru-RU"/>
        </w:rPr>
        <w:t>, необходимо произвести</w:t>
      </w:r>
      <w:r w:rsidRPr="004D3C28">
        <w:rPr>
          <w:lang w:eastAsia="ru-RU"/>
        </w:rPr>
        <w:t xml:space="preserve"> </w:t>
      </w:r>
      <w:r>
        <w:rPr>
          <w:lang w:val="en-US" w:eastAsia="ru-RU"/>
        </w:rPr>
        <w:t>blob</w:t>
      </w:r>
      <w:r w:rsidRPr="005B2765">
        <w:rPr>
          <w:lang w:eastAsia="ru-RU"/>
        </w:rPr>
        <w:t>-</w:t>
      </w:r>
      <w:r>
        <w:rPr>
          <w:lang w:eastAsia="ru-RU"/>
        </w:rPr>
        <w:t>анализ</w:t>
      </w:r>
      <w:r w:rsidR="00782C21" w:rsidRPr="00782C21">
        <w:rPr>
          <w:lang w:eastAsia="ru-RU"/>
        </w:rPr>
        <w:t xml:space="preserve"> [2]</w:t>
      </w:r>
      <w:r w:rsidR="004D3C28" w:rsidRPr="004D3C28">
        <w:rPr>
          <w:lang w:eastAsia="ru-RU"/>
        </w:rPr>
        <w:t>;</w:t>
      </w:r>
    </w:p>
    <w:p w14:paraId="6BB5FC36" w14:textId="37B349F3" w:rsidR="004D3C28" w:rsidRPr="004D3C28" w:rsidRDefault="005B2765" w:rsidP="004D3C28">
      <w:pPr>
        <w:rPr>
          <w:lang w:eastAsia="ru-RU"/>
        </w:rPr>
      </w:pPr>
      <w:r>
        <w:rPr>
          <w:lang w:eastAsia="ru-RU"/>
        </w:rPr>
        <w:t>d)</w:t>
      </w:r>
      <w:r w:rsidR="004D3C28" w:rsidRPr="004D3C28">
        <w:rPr>
          <w:lang w:eastAsia="ru-RU"/>
        </w:rPr>
        <w:t xml:space="preserve"> </w:t>
      </w:r>
      <w:r>
        <w:rPr>
          <w:lang w:eastAsia="ru-RU"/>
        </w:rPr>
        <w:t>далее необходимо определить край объекта;</w:t>
      </w:r>
    </w:p>
    <w:p w14:paraId="72D6AC3D" w14:textId="4F16DCE1" w:rsidR="00887919" w:rsidRDefault="005B2765" w:rsidP="004D3C28">
      <w:pPr>
        <w:rPr>
          <w:lang w:eastAsia="ru-RU"/>
        </w:rPr>
      </w:pPr>
      <w:r>
        <w:rPr>
          <w:lang w:eastAsia="ru-RU"/>
        </w:rPr>
        <w:t>e)</w:t>
      </w:r>
      <w:r w:rsidR="004D3C28" w:rsidRPr="004D3C28">
        <w:rPr>
          <w:lang w:eastAsia="ru-RU"/>
        </w:rPr>
        <w:t xml:space="preserve"> </w:t>
      </w:r>
      <w:r>
        <w:rPr>
          <w:lang w:eastAsia="ru-RU"/>
        </w:rPr>
        <w:t>по этому краю нужно создать маску</w:t>
      </w:r>
      <w:r w:rsidR="004D3C28" w:rsidRPr="004D3C28">
        <w:rPr>
          <w:lang w:eastAsia="ru-RU"/>
        </w:rPr>
        <w:t>.</w:t>
      </w:r>
    </w:p>
    <w:p w14:paraId="1A422E95" w14:textId="5BC25DFE" w:rsidR="0060373B" w:rsidRDefault="0060373B" w:rsidP="0060373B">
      <w:pPr>
        <w:jc w:val="center"/>
        <w:rPr>
          <w:lang w:eastAsia="ru-RU"/>
        </w:rPr>
      </w:pPr>
      <w:r w:rsidRPr="0060373B">
        <w:rPr>
          <w:noProof/>
          <w:lang w:eastAsia="ru-RU"/>
        </w:rPr>
        <w:drawing>
          <wp:inline distT="0" distB="0" distL="0" distR="0" wp14:anchorId="011CCE9D" wp14:editId="0A65C6F2">
            <wp:extent cx="1821426" cy="2714625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4270" cy="27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B955" w14:textId="3458DE7B" w:rsidR="0060373B" w:rsidRDefault="0060373B" w:rsidP="0060373B">
      <w:pPr>
        <w:jc w:val="center"/>
        <w:rPr>
          <w:lang w:eastAsia="ru-RU"/>
        </w:rPr>
      </w:pPr>
      <w:r>
        <w:rPr>
          <w:lang w:eastAsia="ru-RU"/>
        </w:rPr>
        <w:t xml:space="preserve">Рисунок 1 – </w:t>
      </w:r>
      <w:del w:id="6" w:author="Юлия Подгорнова" w:date="2020-12-17T00:08:00Z">
        <w:r w:rsidDel="00AA39CC">
          <w:rPr>
            <w:lang w:eastAsia="ru-RU"/>
          </w:rPr>
          <w:delText>блок</w:delText>
        </w:r>
      </w:del>
      <w:del w:id="7" w:author="Юлия Подгорнова" w:date="2020-12-17T00:10:00Z">
        <w:r w:rsidDel="00AA39CC">
          <w:rPr>
            <w:lang w:eastAsia="ru-RU"/>
          </w:rPr>
          <w:delText>-схема а</w:delText>
        </w:r>
      </w:del>
      <w:ins w:id="8" w:author="Юлия Подгорнова" w:date="2020-12-17T00:10:00Z">
        <w:r w:rsidR="00AA39CC">
          <w:rPr>
            <w:lang w:eastAsia="ru-RU"/>
          </w:rPr>
          <w:t>А</w:t>
        </w:r>
      </w:ins>
      <w:r>
        <w:rPr>
          <w:lang w:eastAsia="ru-RU"/>
        </w:rPr>
        <w:t>лгоритм</w:t>
      </w:r>
      <w:del w:id="9" w:author="Юлия Подгорнова" w:date="2020-12-17T00:10:00Z">
        <w:r w:rsidDel="00AA39CC">
          <w:rPr>
            <w:lang w:eastAsia="ru-RU"/>
          </w:rPr>
          <w:delText>а</w:delText>
        </w:r>
      </w:del>
      <w:r>
        <w:rPr>
          <w:lang w:eastAsia="ru-RU"/>
        </w:rPr>
        <w:t xml:space="preserve"> предобработки</w:t>
      </w:r>
    </w:p>
    <w:p w14:paraId="0184B3F4" w14:textId="6FCD9E21" w:rsidR="00FA2793" w:rsidRDefault="00FA2793" w:rsidP="00FA2793">
      <w:pPr>
        <w:rPr>
          <w:lang w:eastAsia="ru-RU"/>
        </w:rPr>
      </w:pPr>
      <w:r>
        <w:rPr>
          <w:lang w:eastAsia="ru-RU"/>
        </w:rPr>
        <w:lastRenderedPageBreak/>
        <w:t xml:space="preserve">После </w:t>
      </w:r>
      <w:r w:rsidR="0060373B">
        <w:rPr>
          <w:lang w:eastAsia="ru-RU"/>
        </w:rPr>
        <w:t>применения получившейся маски устраняется</w:t>
      </w:r>
      <w:r>
        <w:rPr>
          <w:lang w:eastAsia="ru-RU"/>
        </w:rPr>
        <w:t xml:space="preserve"> фон</w:t>
      </w:r>
      <w:r w:rsidR="0060373B">
        <w:rPr>
          <w:lang w:eastAsia="ru-RU"/>
        </w:rPr>
        <w:t xml:space="preserve">, и </w:t>
      </w:r>
      <w:r>
        <w:rPr>
          <w:lang w:eastAsia="ru-RU"/>
        </w:rPr>
        <w:t>в центре внимания метода становится сегментация кости. Изображение живота будет называться «исходным изображением». Шаги, предпринимаемые для получения первоначальной сегментации кости, следующие:</w:t>
      </w:r>
    </w:p>
    <w:p w14:paraId="5AF8565B" w14:textId="501FB1A1" w:rsidR="00FA2793" w:rsidRDefault="00FA2793" w:rsidP="00FA2793">
      <w:pPr>
        <w:rPr>
          <w:lang w:eastAsia="ru-RU"/>
        </w:rPr>
      </w:pPr>
      <w:r>
        <w:rPr>
          <w:lang w:val="en-US" w:eastAsia="ru-RU"/>
        </w:rPr>
        <w:t>a</w:t>
      </w:r>
      <w:r w:rsidRPr="00FA2793">
        <w:rPr>
          <w:lang w:eastAsia="ru-RU"/>
        </w:rPr>
        <w:t>)</w:t>
      </w:r>
      <w:r>
        <w:rPr>
          <w:lang w:eastAsia="ru-RU"/>
        </w:rPr>
        <w:t xml:space="preserve"> к </w:t>
      </w:r>
      <w:proofErr w:type="spellStart"/>
      <w:r w:rsidR="0060373B">
        <w:rPr>
          <w:lang w:eastAsia="ru-RU"/>
        </w:rPr>
        <w:t>предобработанному</w:t>
      </w:r>
      <w:proofErr w:type="spellEnd"/>
      <w:r>
        <w:rPr>
          <w:lang w:eastAsia="ru-RU"/>
        </w:rPr>
        <w:t xml:space="preserve"> изображению применяется фильтр Гаусса;</w:t>
      </w:r>
    </w:p>
    <w:p w14:paraId="0415BC2D" w14:textId="426151F4" w:rsidR="00FA2793" w:rsidRDefault="00FA2793" w:rsidP="00FA2793">
      <w:pPr>
        <w:rPr>
          <w:lang w:eastAsia="ru-RU"/>
        </w:rPr>
      </w:pPr>
      <w:r>
        <w:rPr>
          <w:lang w:val="en-US" w:eastAsia="ru-RU"/>
        </w:rPr>
        <w:t>b</w:t>
      </w:r>
      <w:r w:rsidRPr="00FA2793">
        <w:rPr>
          <w:lang w:eastAsia="ru-RU"/>
        </w:rPr>
        <w:t>)</w:t>
      </w:r>
      <w:r>
        <w:rPr>
          <w:lang w:eastAsia="ru-RU"/>
        </w:rPr>
        <w:t xml:space="preserve"> на втором шаге к полученному изображению применяется вейвлет-анализ, затем, используя только матрицу аппроксимации,</w:t>
      </w:r>
      <w:r w:rsidRPr="00FA2793">
        <w:rPr>
          <w:lang w:eastAsia="ru-RU"/>
        </w:rPr>
        <w:t xml:space="preserve"> </w:t>
      </w:r>
      <w:r>
        <w:rPr>
          <w:lang w:eastAsia="ru-RU"/>
        </w:rPr>
        <w:t>необходимо восстановить изображение;</w:t>
      </w:r>
    </w:p>
    <w:p w14:paraId="50E0C47E" w14:textId="3BEF9DE6" w:rsidR="00FA2793" w:rsidRDefault="00FA2793" w:rsidP="00FA2793">
      <w:pPr>
        <w:rPr>
          <w:lang w:eastAsia="ru-RU"/>
        </w:rPr>
      </w:pPr>
      <w:r>
        <w:rPr>
          <w:lang w:val="en-US" w:eastAsia="ru-RU"/>
        </w:rPr>
        <w:t>c</w:t>
      </w:r>
      <w:r w:rsidRPr="00FA2793">
        <w:rPr>
          <w:lang w:eastAsia="ru-RU"/>
        </w:rPr>
        <w:t xml:space="preserve">) </w:t>
      </w:r>
      <w:r>
        <w:rPr>
          <w:lang w:eastAsia="ru-RU"/>
        </w:rPr>
        <w:t>вычисляется среднее значение и отклонение значений шкалы серого, отличных от нуля, то есть пикселей, не относящихся к фоновым;</w:t>
      </w:r>
    </w:p>
    <w:p w14:paraId="59DEEDD0" w14:textId="60F80868" w:rsidR="00FA2793" w:rsidRDefault="00FA2793" w:rsidP="00FA2793">
      <w:pPr>
        <w:rPr>
          <w:lang w:eastAsia="ru-RU"/>
        </w:rPr>
      </w:pPr>
      <w:r>
        <w:rPr>
          <w:lang w:val="en-US" w:eastAsia="ru-RU"/>
        </w:rPr>
        <w:t>d</w:t>
      </w:r>
      <w:r w:rsidRPr="00FA2793">
        <w:rPr>
          <w:lang w:eastAsia="ru-RU"/>
        </w:rPr>
        <w:t>)</w:t>
      </w:r>
      <w:r>
        <w:rPr>
          <w:lang w:eastAsia="ru-RU"/>
        </w:rPr>
        <w:t xml:space="preserve"> расчет порогового значения как суммы средних и стандартного отклонения значений шкалы серого, рассчитанных на шаге </w:t>
      </w:r>
      <w:r>
        <w:rPr>
          <w:lang w:val="en-US" w:eastAsia="ru-RU"/>
        </w:rPr>
        <w:t>c</w:t>
      </w:r>
      <w:r>
        <w:rPr>
          <w:lang w:eastAsia="ru-RU"/>
        </w:rPr>
        <w:t>;</w:t>
      </w:r>
    </w:p>
    <w:p w14:paraId="58562ECF" w14:textId="41F4266C" w:rsidR="00FA2793" w:rsidRDefault="00CF08C2" w:rsidP="00FA2793">
      <w:pPr>
        <w:rPr>
          <w:lang w:eastAsia="ru-RU"/>
        </w:rPr>
      </w:pPr>
      <w:r>
        <w:rPr>
          <w:lang w:eastAsia="ru-RU"/>
        </w:rPr>
        <w:t xml:space="preserve">Пороговое значение </w:t>
      </w:r>
      <w:r w:rsidRPr="00CF08C2">
        <w:rPr>
          <w:i/>
          <w:lang w:eastAsia="ru-RU"/>
        </w:rPr>
        <w:t>t</w:t>
      </w:r>
      <w:r w:rsidR="00FA2793" w:rsidRPr="00CF08C2">
        <w:rPr>
          <w:i/>
          <w:vertAlign w:val="subscript"/>
          <w:lang w:eastAsia="ru-RU"/>
        </w:rPr>
        <w:t>1</w:t>
      </w:r>
      <w:r w:rsidR="00FA2793">
        <w:rPr>
          <w:lang w:eastAsia="ru-RU"/>
        </w:rPr>
        <w:t xml:space="preserve"> представляет собой сумму модифицированных средних </w:t>
      </w:r>
      <w:r w:rsidR="00FA2793" w:rsidRPr="00CF08C2">
        <w:rPr>
          <w:i/>
          <w:lang w:eastAsia="ru-RU"/>
        </w:rPr>
        <w:t>m</w:t>
      </w:r>
      <w:r w:rsidRPr="00CF08C2">
        <w:rPr>
          <w:i/>
          <w:vertAlign w:val="subscript"/>
          <w:lang w:eastAsia="ru-RU"/>
        </w:rPr>
        <w:t>1</w:t>
      </w:r>
      <w:r>
        <w:rPr>
          <w:lang w:eastAsia="ru-RU"/>
        </w:rPr>
        <w:t xml:space="preserve"> и стандартного отклонения </w:t>
      </w:r>
      <w:r w:rsidRPr="00CF08C2">
        <w:rPr>
          <w:i/>
          <w:lang w:eastAsia="ru-RU"/>
        </w:rPr>
        <w:t>st</w:t>
      </w:r>
      <w:r w:rsidR="00FA2793" w:rsidRPr="00CF08C2">
        <w:rPr>
          <w:i/>
          <w:vertAlign w:val="subscript"/>
          <w:lang w:eastAsia="ru-RU"/>
        </w:rPr>
        <w:t>1</w:t>
      </w:r>
      <w:r w:rsidR="00FA2793">
        <w:rPr>
          <w:lang w:eastAsia="ru-RU"/>
        </w:rPr>
        <w:t xml:space="preserve"> значений серого пикселей, которые не являются фоном:</w:t>
      </w:r>
    </w:p>
    <w:p w14:paraId="7D4EAAC4" w14:textId="6A5E2138" w:rsidR="00FA2793" w:rsidRDefault="00CF08C2" w:rsidP="00CF08C2">
      <w:pPr>
        <w:jc w:val="right"/>
        <w:rPr>
          <w:lang w:eastAsia="ru-RU"/>
        </w:rPr>
      </w:pPr>
      <w:r w:rsidRPr="00CF08C2">
        <w:rPr>
          <w:position w:val="-12"/>
          <w:lang w:eastAsia="ru-RU"/>
        </w:rPr>
        <w:object w:dxaOrig="1280" w:dyaOrig="360" w14:anchorId="736B7322">
          <v:shape id="_x0000_i1028" type="#_x0000_t75" style="width:63.75pt;height:18pt" o:ole="">
            <v:imagedata r:id="rId15" o:title=""/>
          </v:shape>
          <o:OLEObject Type="Embed" ProgID="Equation.3" ShapeID="_x0000_i1028" DrawAspect="Content" ObjectID="_1692086240" r:id="rId16"/>
        </w:object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  <w:t xml:space="preserve"> (2)</w:t>
      </w:r>
    </w:p>
    <w:p w14:paraId="477438B1" w14:textId="4C9360F7" w:rsidR="00CF08C2" w:rsidRDefault="00CF08C2" w:rsidP="00CF08C2">
      <w:pPr>
        <w:ind w:firstLine="0"/>
        <w:rPr>
          <w:lang w:eastAsia="ru-RU"/>
        </w:rPr>
      </w:pPr>
      <w:r>
        <w:rPr>
          <w:lang w:eastAsia="ru-RU"/>
        </w:rPr>
        <w:t>где</w:t>
      </w:r>
    </w:p>
    <w:p w14:paraId="6D9E6138" w14:textId="66636368" w:rsidR="00CF08C2" w:rsidRDefault="00A84849" w:rsidP="00CF08C2">
      <w:pPr>
        <w:jc w:val="right"/>
        <w:rPr>
          <w:lang w:eastAsia="ru-RU"/>
        </w:rPr>
      </w:pPr>
      <w:r w:rsidRPr="00A84849">
        <w:rPr>
          <w:position w:val="-28"/>
          <w:lang w:eastAsia="ru-RU"/>
        </w:rPr>
        <w:object w:dxaOrig="3080" w:dyaOrig="800" w14:anchorId="20120033">
          <v:shape id="_x0000_i1029" type="#_x0000_t75" style="width:153.75pt;height:39.75pt" o:ole="">
            <v:imagedata r:id="rId17" o:title=""/>
          </v:shape>
          <o:OLEObject Type="Embed" ProgID="Equation.3" ShapeID="_x0000_i1029" DrawAspect="Content" ObjectID="_1692086241" r:id="rId18"/>
        </w:object>
      </w:r>
      <w:r w:rsidR="00CF08C2">
        <w:rPr>
          <w:lang w:eastAsia="ru-RU"/>
        </w:rPr>
        <w:tab/>
      </w:r>
      <w:r w:rsidR="00CF08C2">
        <w:rPr>
          <w:lang w:eastAsia="ru-RU"/>
        </w:rPr>
        <w:tab/>
      </w:r>
      <w:r w:rsidR="00CF08C2">
        <w:rPr>
          <w:lang w:eastAsia="ru-RU"/>
        </w:rPr>
        <w:tab/>
      </w:r>
      <w:r w:rsidR="00CF08C2">
        <w:rPr>
          <w:lang w:eastAsia="ru-RU"/>
        </w:rPr>
        <w:tab/>
        <w:t xml:space="preserve"> (3)</w:t>
      </w:r>
    </w:p>
    <w:p w14:paraId="4655DEED" w14:textId="6C35E62A" w:rsidR="00CF08C2" w:rsidRDefault="00A84849" w:rsidP="00A84849">
      <w:pPr>
        <w:ind w:firstLine="0"/>
        <w:jc w:val="left"/>
        <w:rPr>
          <w:lang w:eastAsia="ru-RU"/>
        </w:rPr>
      </w:pPr>
      <w:r>
        <w:rPr>
          <w:lang w:eastAsia="ru-RU"/>
        </w:rPr>
        <w:t>и</w:t>
      </w:r>
    </w:p>
    <w:p w14:paraId="051FDD00" w14:textId="7BBE5127" w:rsidR="00CF08C2" w:rsidRDefault="00F13771" w:rsidP="00CF08C2">
      <w:pPr>
        <w:jc w:val="right"/>
        <w:rPr>
          <w:lang w:eastAsia="ru-RU"/>
        </w:rPr>
      </w:pPr>
      <w:r w:rsidRPr="00A84849">
        <w:rPr>
          <w:position w:val="-28"/>
          <w:lang w:eastAsia="ru-RU"/>
        </w:rPr>
        <w:object w:dxaOrig="3980" w:dyaOrig="880" w14:anchorId="19D7B5D9">
          <v:shape id="_x0000_i1030" type="#_x0000_t75" style="width:198.75pt;height:44.25pt" o:ole="">
            <v:imagedata r:id="rId19" o:title=""/>
          </v:shape>
          <o:OLEObject Type="Embed" ProgID="Equation.3" ShapeID="_x0000_i1030" DrawAspect="Content" ObjectID="_1692086242" r:id="rId20"/>
        </w:object>
      </w:r>
      <w:r w:rsidR="00CF08C2">
        <w:rPr>
          <w:lang w:eastAsia="ru-RU"/>
        </w:rPr>
        <w:tab/>
      </w:r>
      <w:r w:rsidR="00CF08C2">
        <w:rPr>
          <w:lang w:eastAsia="ru-RU"/>
        </w:rPr>
        <w:tab/>
      </w:r>
      <w:r w:rsidR="00A84849" w:rsidRPr="004C1B40">
        <w:rPr>
          <w:lang w:eastAsia="ru-RU"/>
        </w:rPr>
        <w:tab/>
      </w:r>
      <w:r w:rsidR="00CF08C2">
        <w:rPr>
          <w:lang w:eastAsia="ru-RU"/>
        </w:rPr>
        <w:tab/>
        <w:t xml:space="preserve"> (</w:t>
      </w:r>
      <w:r w:rsidR="00A84849">
        <w:rPr>
          <w:lang w:eastAsia="ru-RU"/>
        </w:rPr>
        <w:t>4</w:t>
      </w:r>
      <w:r w:rsidR="00CF08C2">
        <w:rPr>
          <w:lang w:eastAsia="ru-RU"/>
        </w:rPr>
        <w:t>)</w:t>
      </w:r>
    </w:p>
    <w:p w14:paraId="4DFA0CCD" w14:textId="67E7F098" w:rsidR="00FA2793" w:rsidRDefault="00A84849" w:rsidP="00F13771">
      <w:pPr>
        <w:ind w:firstLine="0"/>
        <w:rPr>
          <w:lang w:eastAsia="ru-RU"/>
        </w:rPr>
      </w:pPr>
      <w:r w:rsidRPr="00A84849">
        <w:rPr>
          <w:position w:val="-14"/>
          <w:lang w:eastAsia="ru-RU"/>
        </w:rPr>
        <w:object w:dxaOrig="2260" w:dyaOrig="400" w14:anchorId="5C76F1D8">
          <v:shape id="_x0000_i1031" type="#_x0000_t75" style="width:113.25pt;height:20.25pt" o:ole="">
            <v:imagedata r:id="rId21" o:title=""/>
          </v:shape>
          <o:OLEObject Type="Embed" ProgID="Equation.3" ShapeID="_x0000_i1031" DrawAspect="Content" ObjectID="_1692086243" r:id="rId22"/>
        </w:object>
      </w:r>
      <w:r w:rsidRPr="00A84849">
        <w:rPr>
          <w:lang w:eastAsia="ru-RU"/>
        </w:rPr>
        <w:t xml:space="preserve"> </w:t>
      </w:r>
      <w:proofErr w:type="gramStart"/>
      <w:r w:rsidR="00FA2793">
        <w:rPr>
          <w:lang w:eastAsia="ru-RU"/>
        </w:rPr>
        <w:t>- это</w:t>
      </w:r>
      <w:proofErr w:type="gramEnd"/>
      <w:r w:rsidR="00FA2793">
        <w:rPr>
          <w:lang w:eastAsia="ru-RU"/>
        </w:rPr>
        <w:t xml:space="preserve"> набор фоновых пикселей с нулевым значением уровня серого. </w:t>
      </w:r>
      <w:proofErr w:type="spellStart"/>
      <w:r w:rsidR="00CF08C2">
        <w:rPr>
          <w:i/>
          <w:lang w:eastAsia="ru-RU"/>
        </w:rPr>
        <w:t>Card</w:t>
      </w:r>
      <w:proofErr w:type="spellEnd"/>
      <w:r w:rsidR="00FA2793" w:rsidRPr="00CF08C2">
        <w:rPr>
          <w:i/>
          <w:lang w:eastAsia="ru-RU"/>
        </w:rPr>
        <w:t>(S)</w:t>
      </w:r>
      <w:r w:rsidR="00FA2793">
        <w:rPr>
          <w:lang w:eastAsia="ru-RU"/>
        </w:rPr>
        <w:t xml:space="preserve"> </w:t>
      </w:r>
      <w:proofErr w:type="gramStart"/>
      <w:r w:rsidR="00FA2793">
        <w:rPr>
          <w:lang w:eastAsia="ru-RU"/>
        </w:rPr>
        <w:t>- это</w:t>
      </w:r>
      <w:proofErr w:type="gramEnd"/>
      <w:r w:rsidR="00FA2793">
        <w:rPr>
          <w:lang w:eastAsia="ru-RU"/>
        </w:rPr>
        <w:t xml:space="preserve"> обозначение, используемое для мощности множества </w:t>
      </w:r>
      <w:r w:rsidR="00FA2793" w:rsidRPr="00CF08C2">
        <w:rPr>
          <w:i/>
          <w:lang w:eastAsia="ru-RU"/>
        </w:rPr>
        <w:t>S</w:t>
      </w:r>
      <w:r w:rsidR="00FA2793">
        <w:rPr>
          <w:lang w:eastAsia="ru-RU"/>
        </w:rPr>
        <w:t>.</w:t>
      </w:r>
    </w:p>
    <w:p w14:paraId="0CC9E805" w14:textId="063D5C45" w:rsidR="00FA2793" w:rsidRDefault="00FA2793" w:rsidP="00FA2793">
      <w:pPr>
        <w:rPr>
          <w:lang w:eastAsia="ru-RU"/>
        </w:rPr>
      </w:pPr>
      <w:r>
        <w:rPr>
          <w:lang w:val="en-US" w:eastAsia="ru-RU"/>
        </w:rPr>
        <w:t>e</w:t>
      </w:r>
      <w:r w:rsidRPr="00FA2793">
        <w:rPr>
          <w:lang w:eastAsia="ru-RU"/>
        </w:rPr>
        <w:t>)</w:t>
      </w:r>
      <w:r w:rsidR="00CF08C2">
        <w:rPr>
          <w:lang w:eastAsia="ru-RU"/>
        </w:rPr>
        <w:t xml:space="preserve"> создание начальной бинарной маски для кости, установление</w:t>
      </w:r>
      <w:r>
        <w:rPr>
          <w:lang w:eastAsia="ru-RU"/>
        </w:rPr>
        <w:t xml:space="preserve"> порогово</w:t>
      </w:r>
      <w:r w:rsidR="00CF08C2">
        <w:rPr>
          <w:lang w:eastAsia="ru-RU"/>
        </w:rPr>
        <w:t>го</w:t>
      </w:r>
      <w:r>
        <w:rPr>
          <w:lang w:eastAsia="ru-RU"/>
        </w:rPr>
        <w:t xml:space="preserve"> значени</w:t>
      </w:r>
      <w:r w:rsidR="00CF08C2">
        <w:rPr>
          <w:lang w:eastAsia="ru-RU"/>
        </w:rPr>
        <w:t>я</w:t>
      </w:r>
      <w:r>
        <w:rPr>
          <w:lang w:eastAsia="ru-RU"/>
        </w:rPr>
        <w:t xml:space="preserve"> дл</w:t>
      </w:r>
      <w:r w:rsidR="00A84849">
        <w:rPr>
          <w:lang w:eastAsia="ru-RU"/>
        </w:rPr>
        <w:t>я изображения в нижних частотах:</w:t>
      </w:r>
    </w:p>
    <w:p w14:paraId="38D6CF99" w14:textId="34A51362" w:rsidR="00FA2793" w:rsidRDefault="00F13771" w:rsidP="00A84849">
      <w:pPr>
        <w:jc w:val="right"/>
        <w:rPr>
          <w:lang w:eastAsia="ru-RU"/>
        </w:rPr>
      </w:pPr>
      <w:r w:rsidRPr="00A84849">
        <w:rPr>
          <w:position w:val="-32"/>
          <w:lang w:eastAsia="ru-RU"/>
        </w:rPr>
        <w:object w:dxaOrig="3780" w:dyaOrig="760" w14:anchorId="1E6555EB">
          <v:shape id="_x0000_i1032" type="#_x0000_t75" style="width:189pt;height:38.25pt" o:ole="">
            <v:imagedata r:id="rId23" o:title=""/>
          </v:shape>
          <o:OLEObject Type="Embed" ProgID="Equation.3" ShapeID="_x0000_i1032" DrawAspect="Content" ObjectID="_1692086244" r:id="rId24"/>
        </w:object>
      </w:r>
      <w:r w:rsidR="00A84849">
        <w:rPr>
          <w:lang w:eastAsia="ru-RU"/>
        </w:rPr>
        <w:t xml:space="preserve"> </w:t>
      </w:r>
      <w:r w:rsidR="00A84849">
        <w:rPr>
          <w:lang w:eastAsia="ru-RU"/>
        </w:rPr>
        <w:tab/>
      </w:r>
      <w:r w:rsidR="00A84849">
        <w:rPr>
          <w:lang w:eastAsia="ru-RU"/>
        </w:rPr>
        <w:tab/>
      </w:r>
      <w:r w:rsidR="00A84849">
        <w:rPr>
          <w:lang w:eastAsia="ru-RU"/>
        </w:rPr>
        <w:tab/>
      </w:r>
      <w:r w:rsidR="00A84849">
        <w:rPr>
          <w:lang w:eastAsia="ru-RU"/>
        </w:rPr>
        <w:tab/>
        <w:t>(5)</w:t>
      </w:r>
    </w:p>
    <w:p w14:paraId="23E6FADF" w14:textId="4AF36182" w:rsidR="00FA2793" w:rsidRDefault="00FA2793" w:rsidP="00FA2793">
      <w:pPr>
        <w:rPr>
          <w:lang w:eastAsia="ru-RU"/>
        </w:rPr>
      </w:pPr>
      <w:r>
        <w:rPr>
          <w:lang w:val="en-US" w:eastAsia="ru-RU"/>
        </w:rPr>
        <w:lastRenderedPageBreak/>
        <w:t>f</w:t>
      </w:r>
      <w:r w:rsidRPr="00FA2793">
        <w:rPr>
          <w:lang w:eastAsia="ru-RU"/>
        </w:rPr>
        <w:t>)</w:t>
      </w:r>
      <w:r w:rsidR="00CF08C2">
        <w:rPr>
          <w:lang w:eastAsia="ru-RU"/>
        </w:rPr>
        <w:t xml:space="preserve"> определение ограничивающей рамки</w:t>
      </w:r>
      <w:r>
        <w:rPr>
          <w:lang w:eastAsia="ru-RU"/>
        </w:rPr>
        <w:t xml:space="preserve"> для области кости</w:t>
      </w:r>
      <w:r w:rsidR="00CF08C2">
        <w:rPr>
          <w:lang w:eastAsia="ru-RU"/>
        </w:rPr>
        <w:t xml:space="preserve"> и о</w:t>
      </w:r>
      <w:r>
        <w:rPr>
          <w:lang w:eastAsia="ru-RU"/>
        </w:rPr>
        <w:t>гранич</w:t>
      </w:r>
      <w:r w:rsidR="00CF08C2">
        <w:rPr>
          <w:lang w:eastAsia="ru-RU"/>
        </w:rPr>
        <w:t>ение</w:t>
      </w:r>
      <w:r>
        <w:rPr>
          <w:lang w:eastAsia="ru-RU"/>
        </w:rPr>
        <w:t xml:space="preserve"> </w:t>
      </w:r>
      <w:r w:rsidR="00CF08C2">
        <w:rPr>
          <w:lang w:eastAsia="ru-RU"/>
        </w:rPr>
        <w:t>последующей сегментации</w:t>
      </w:r>
      <w:r>
        <w:rPr>
          <w:lang w:eastAsia="ru-RU"/>
        </w:rPr>
        <w:t xml:space="preserve"> идентифицированной ограничивающей рамкой;</w:t>
      </w:r>
    </w:p>
    <w:p w14:paraId="694C68F3" w14:textId="4AFCA80E" w:rsidR="005B2765" w:rsidRDefault="00FA2793" w:rsidP="00FA2793">
      <w:pPr>
        <w:rPr>
          <w:lang w:eastAsia="ru-RU"/>
        </w:rPr>
      </w:pPr>
      <w:r>
        <w:rPr>
          <w:lang w:val="en-US" w:eastAsia="ru-RU"/>
        </w:rPr>
        <w:t>g</w:t>
      </w:r>
      <w:r w:rsidRPr="00FA2793">
        <w:rPr>
          <w:lang w:eastAsia="ru-RU"/>
        </w:rPr>
        <w:t>)</w:t>
      </w:r>
      <w:r w:rsidR="00CF08C2">
        <w:rPr>
          <w:lang w:eastAsia="ru-RU"/>
        </w:rPr>
        <w:t xml:space="preserve"> </w:t>
      </w:r>
      <w:r>
        <w:rPr>
          <w:lang w:eastAsia="ru-RU"/>
        </w:rPr>
        <w:t>выравнивание гистограммы на изображении.</w:t>
      </w:r>
    </w:p>
    <w:p w14:paraId="59C7EBCA" w14:textId="190BA621" w:rsidR="0060373B" w:rsidRDefault="001809D0" w:rsidP="001809D0">
      <w:pPr>
        <w:jc w:val="center"/>
        <w:rPr>
          <w:lang w:eastAsia="ru-RU"/>
        </w:rPr>
      </w:pPr>
      <w:r w:rsidRPr="001809D0">
        <w:rPr>
          <w:noProof/>
          <w:lang w:eastAsia="ru-RU"/>
        </w:rPr>
        <w:drawing>
          <wp:inline distT="0" distB="0" distL="0" distR="0" wp14:anchorId="391DB9BA" wp14:editId="446AE0EC">
            <wp:extent cx="1981477" cy="52299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E11" w14:textId="305FB353" w:rsidR="001809D0" w:rsidRDefault="001809D0" w:rsidP="001809D0">
      <w:pPr>
        <w:jc w:val="center"/>
        <w:rPr>
          <w:lang w:eastAsia="ru-RU"/>
        </w:rPr>
      </w:pPr>
      <w:r>
        <w:rPr>
          <w:lang w:eastAsia="ru-RU"/>
        </w:rPr>
        <w:t xml:space="preserve">Рисунок 2 – </w:t>
      </w:r>
      <w:del w:id="10" w:author="Юлия Подгорнова" w:date="2020-12-17T00:09:00Z">
        <w:r w:rsidDel="00AA39CC">
          <w:rPr>
            <w:lang w:eastAsia="ru-RU"/>
          </w:rPr>
          <w:delText>блок-схема алгоритма</w:delText>
        </w:r>
      </w:del>
      <w:ins w:id="11" w:author="Юлия Подгорнова" w:date="2020-12-17T00:09:00Z">
        <w:r w:rsidR="00AA39CC">
          <w:rPr>
            <w:lang w:eastAsia="ru-RU"/>
          </w:rPr>
          <w:t>Алгоритм</w:t>
        </w:r>
      </w:ins>
      <w:r>
        <w:rPr>
          <w:lang w:eastAsia="ru-RU"/>
        </w:rPr>
        <w:t xml:space="preserve"> сегментации</w:t>
      </w:r>
    </w:p>
    <w:p w14:paraId="1C5A4147" w14:textId="43175745" w:rsidR="004C1B40" w:rsidRDefault="004C1B40" w:rsidP="001809D0">
      <w:pPr>
        <w:jc w:val="center"/>
        <w:rPr>
          <w:lang w:eastAsia="ru-RU"/>
        </w:rPr>
      </w:pPr>
    </w:p>
    <w:p w14:paraId="36B19A02" w14:textId="63CBD617" w:rsidR="004C1B40" w:rsidRDefault="004C1B40" w:rsidP="004C1B40">
      <w:pPr>
        <w:rPr>
          <w:lang w:eastAsia="ru-RU"/>
        </w:rPr>
      </w:pPr>
      <w:r>
        <w:rPr>
          <w:lang w:eastAsia="ru-RU"/>
        </w:rPr>
        <w:t>Следующий шаг - формирование контуров. Работа алгоритма, представленного в этом разделе, заключается в уточнении исходной маски кости в улучшенную маску промежуточной кости. Чтобы улучшить контуры изображения, применяется двумерный фильтр Гаусса. Ниже приводится краткое описание шагов на этом этапе:</w:t>
      </w:r>
    </w:p>
    <w:p w14:paraId="566E1185" w14:textId="452CCB78" w:rsidR="004C1B40" w:rsidRDefault="004C1B40" w:rsidP="004C1B40">
      <w:pPr>
        <w:rPr>
          <w:lang w:eastAsia="ru-RU"/>
        </w:rPr>
      </w:pPr>
      <w:r>
        <w:rPr>
          <w:lang w:val="en-US" w:eastAsia="ru-RU"/>
        </w:rPr>
        <w:lastRenderedPageBreak/>
        <w:t>a</w:t>
      </w:r>
      <w:r w:rsidRPr="004C1B40">
        <w:rPr>
          <w:lang w:eastAsia="ru-RU"/>
        </w:rPr>
        <w:t>)</w:t>
      </w:r>
      <w:r>
        <w:rPr>
          <w:lang w:eastAsia="ru-RU"/>
        </w:rPr>
        <w:t xml:space="preserve"> определение оптимального размера окна фильтра на основе </w:t>
      </w:r>
      <w:r w:rsidR="00DA44E9" w:rsidRPr="00DA44E9">
        <w:rPr>
          <w:position w:val="-6"/>
          <w:lang w:eastAsia="ru-RU"/>
        </w:rPr>
        <w:object w:dxaOrig="240" w:dyaOrig="220" w14:anchorId="42D86D34">
          <v:shape id="_x0000_i1033" type="#_x0000_t75" style="width:12pt;height:11.25pt" o:ole="">
            <v:imagedata r:id="rId26" o:title=""/>
          </v:shape>
          <o:OLEObject Type="Embed" ProgID="Equation.3" ShapeID="_x0000_i1033" DrawAspect="Content" ObjectID="_1692086245" r:id="rId27"/>
        </w:object>
      </w:r>
      <w:r>
        <w:rPr>
          <w:lang w:eastAsia="ru-RU"/>
        </w:rPr>
        <w:t xml:space="preserve"> - стандартного отклонения значений уровней серого пикселей изображения;</w:t>
      </w:r>
    </w:p>
    <w:p w14:paraId="57A31081" w14:textId="62E545E9" w:rsidR="004C1B40" w:rsidRDefault="004C1B40" w:rsidP="004C1B40">
      <w:pPr>
        <w:rPr>
          <w:lang w:eastAsia="ru-RU"/>
        </w:rPr>
      </w:pPr>
      <w:r>
        <w:rPr>
          <w:lang w:eastAsia="ru-RU"/>
        </w:rPr>
        <w:t>b) применение оптимального двухмерного фильтра Гаусса к копии исходного изображения;</w:t>
      </w:r>
    </w:p>
    <w:p w14:paraId="25BD0200" w14:textId="3ABBB3B8" w:rsidR="004C1B40" w:rsidRDefault="004C1B40" w:rsidP="004C1B40">
      <w:pPr>
        <w:rPr>
          <w:lang w:eastAsia="ru-RU"/>
        </w:rPr>
      </w:pPr>
      <w:r>
        <w:rPr>
          <w:lang w:eastAsia="ru-RU"/>
        </w:rPr>
        <w:t xml:space="preserve">Значения пикселей результирующего изображения </w:t>
      </w:r>
      <w:proofErr w:type="spellStart"/>
      <w:r w:rsidRPr="004C1B40">
        <w:rPr>
          <w:i/>
          <w:lang w:eastAsia="ru-RU"/>
        </w:rPr>
        <w:t>y</w:t>
      </w:r>
      <w:r w:rsidRPr="004C1B40">
        <w:rPr>
          <w:i/>
          <w:vertAlign w:val="subscript"/>
          <w:lang w:eastAsia="ru-RU"/>
        </w:rPr>
        <w:t>g</w:t>
      </w:r>
      <w:proofErr w:type="spellEnd"/>
      <w:r>
        <w:rPr>
          <w:lang w:eastAsia="ru-RU"/>
        </w:rPr>
        <w:t xml:space="preserve"> определяются как:</w:t>
      </w:r>
    </w:p>
    <w:p w14:paraId="5F028B5F" w14:textId="12CD532D" w:rsidR="004C1B40" w:rsidRDefault="00DA44E9" w:rsidP="00DA44E9">
      <w:pPr>
        <w:jc w:val="right"/>
        <w:rPr>
          <w:lang w:eastAsia="ru-RU"/>
        </w:rPr>
      </w:pPr>
      <w:r w:rsidRPr="00DA44E9">
        <w:rPr>
          <w:position w:val="-24"/>
          <w:lang w:eastAsia="ru-RU"/>
        </w:rPr>
        <w:object w:dxaOrig="2540" w:dyaOrig="720" w14:anchorId="4C0B1109">
          <v:shape id="_x0000_i1034" type="#_x0000_t75" style="width:126.75pt;height:36pt" o:ole="">
            <v:imagedata r:id="rId28" o:title=""/>
          </v:shape>
          <o:OLEObject Type="Embed" ProgID="Equation.3" ShapeID="_x0000_i1034" DrawAspect="Content" ObjectID="_1692086246" r:id="rId29"/>
        </w:object>
      </w:r>
      <w:r>
        <w:rPr>
          <w:lang w:eastAsia="ru-RU"/>
        </w:rPr>
        <w:t xml:space="preserve"> </w:t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  <w:t>(6)</w:t>
      </w:r>
    </w:p>
    <w:p w14:paraId="71BF3A34" w14:textId="34915593" w:rsidR="004C1B40" w:rsidRDefault="004C1B40" w:rsidP="004C1B40">
      <w:pPr>
        <w:rPr>
          <w:lang w:eastAsia="ru-RU"/>
        </w:rPr>
      </w:pPr>
      <w:r>
        <w:rPr>
          <w:lang w:val="en-US" w:eastAsia="ru-RU"/>
        </w:rPr>
        <w:t>c</w:t>
      </w:r>
      <w:r w:rsidRPr="004C1B40">
        <w:rPr>
          <w:lang w:eastAsia="ru-RU"/>
        </w:rPr>
        <w:t>)</w:t>
      </w:r>
      <w:r>
        <w:rPr>
          <w:lang w:eastAsia="ru-RU"/>
        </w:rPr>
        <w:t xml:space="preserve"> по</w:t>
      </w:r>
      <w:r w:rsidR="00DA44E9">
        <w:rPr>
          <w:lang w:eastAsia="ru-RU"/>
        </w:rPr>
        <w:t>лучение</w:t>
      </w:r>
      <w:r>
        <w:rPr>
          <w:lang w:eastAsia="ru-RU"/>
        </w:rPr>
        <w:t xml:space="preserve"> промежуточн</w:t>
      </w:r>
      <w:r w:rsidR="00DA44E9">
        <w:rPr>
          <w:lang w:eastAsia="ru-RU"/>
        </w:rPr>
        <w:t>ой</w:t>
      </w:r>
      <w:r>
        <w:rPr>
          <w:lang w:eastAsia="ru-RU"/>
        </w:rPr>
        <w:t xml:space="preserve"> маск</w:t>
      </w:r>
      <w:r w:rsidR="00DA44E9">
        <w:rPr>
          <w:lang w:eastAsia="ru-RU"/>
        </w:rPr>
        <w:t>и</w:t>
      </w:r>
      <w:r>
        <w:rPr>
          <w:lang w:eastAsia="ru-RU"/>
        </w:rPr>
        <w:t xml:space="preserve"> кости путем двоичного умножения исходной маски кости и изображения, отфильтрованного по Гауссу:</w:t>
      </w:r>
    </w:p>
    <w:p w14:paraId="468CAA90" w14:textId="2D26784A" w:rsidR="00DA44E9" w:rsidRPr="00DA44E9" w:rsidRDefault="00DA44E9" w:rsidP="00DA44E9">
      <w:pPr>
        <w:jc w:val="right"/>
        <w:rPr>
          <w:lang w:eastAsia="ru-RU"/>
        </w:rPr>
      </w:pPr>
      <w:r w:rsidRPr="00DA44E9">
        <w:rPr>
          <w:position w:val="-14"/>
          <w:lang w:val="en-US" w:eastAsia="ru-RU"/>
        </w:rPr>
        <w:object w:dxaOrig="4340" w:dyaOrig="380" w14:anchorId="3909A7EE">
          <v:shape id="_x0000_i1035" type="#_x0000_t75" style="width:216.75pt;height:18.75pt" o:ole="">
            <v:imagedata r:id="rId30" o:title=""/>
          </v:shape>
          <o:OLEObject Type="Embed" ProgID="Equation.3" ShapeID="_x0000_i1035" DrawAspect="Content" ObjectID="_1692086247" r:id="rId31"/>
        </w:object>
      </w:r>
      <w:r w:rsidRPr="00DA44E9">
        <w:rPr>
          <w:lang w:eastAsia="ru-RU"/>
        </w:rPr>
        <w:t xml:space="preserve"> </w:t>
      </w:r>
      <w:r w:rsidRPr="00DA44E9">
        <w:rPr>
          <w:lang w:eastAsia="ru-RU"/>
        </w:rPr>
        <w:tab/>
      </w:r>
      <w:r w:rsidRPr="00DA44E9">
        <w:rPr>
          <w:lang w:eastAsia="ru-RU"/>
        </w:rPr>
        <w:tab/>
      </w:r>
      <w:r w:rsidRPr="00DA44E9">
        <w:rPr>
          <w:lang w:eastAsia="ru-RU"/>
        </w:rPr>
        <w:tab/>
        <w:t>(</w:t>
      </w:r>
      <w:r>
        <w:rPr>
          <w:lang w:eastAsia="ru-RU"/>
        </w:rPr>
        <w:t>7</w:t>
      </w:r>
      <w:r w:rsidRPr="00DA44E9">
        <w:rPr>
          <w:lang w:eastAsia="ru-RU"/>
        </w:rPr>
        <w:t>)</w:t>
      </w:r>
    </w:p>
    <w:p w14:paraId="1FAA96F6" w14:textId="487C8E98" w:rsidR="007F3DCF" w:rsidRDefault="007F3DCF" w:rsidP="007F3DCF">
      <w:pPr>
        <w:jc w:val="center"/>
        <w:rPr>
          <w:lang w:eastAsia="ru-RU"/>
        </w:rPr>
      </w:pPr>
      <w:r w:rsidRPr="007F3DCF">
        <w:rPr>
          <w:noProof/>
          <w:lang w:eastAsia="ru-RU"/>
        </w:rPr>
        <w:drawing>
          <wp:inline distT="0" distB="0" distL="0" distR="0" wp14:anchorId="121C6C3A" wp14:editId="6770A9D6">
            <wp:extent cx="1629002" cy="297221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39E7" w14:textId="2B88A242" w:rsidR="007F3DCF" w:rsidRDefault="007F3DCF" w:rsidP="007F3DCF">
      <w:pPr>
        <w:jc w:val="center"/>
        <w:rPr>
          <w:lang w:eastAsia="ru-RU"/>
        </w:rPr>
      </w:pPr>
      <w:r>
        <w:rPr>
          <w:lang w:eastAsia="ru-RU"/>
        </w:rPr>
        <w:t>Рисунок 3 –</w:t>
      </w:r>
      <w:del w:id="12" w:author="Юлия Подгорнова" w:date="2020-12-17T00:09:00Z">
        <w:r w:rsidDel="00AA39CC">
          <w:rPr>
            <w:lang w:eastAsia="ru-RU"/>
          </w:rPr>
          <w:delText xml:space="preserve"> блок-схема а</w:delText>
        </w:r>
      </w:del>
      <w:ins w:id="13" w:author="Юлия Подгорнова" w:date="2020-12-17T00:09:00Z">
        <w:r w:rsidR="00AA39CC">
          <w:rPr>
            <w:lang w:eastAsia="ru-RU"/>
          </w:rPr>
          <w:t>А</w:t>
        </w:r>
      </w:ins>
      <w:r>
        <w:rPr>
          <w:lang w:eastAsia="ru-RU"/>
        </w:rPr>
        <w:t>лгоритм</w:t>
      </w:r>
      <w:del w:id="14" w:author="Юлия Подгорнова" w:date="2020-12-17T00:09:00Z">
        <w:r w:rsidDel="00AA39CC">
          <w:rPr>
            <w:lang w:eastAsia="ru-RU"/>
          </w:rPr>
          <w:delText>а</w:delText>
        </w:r>
      </w:del>
      <w:r>
        <w:rPr>
          <w:lang w:eastAsia="ru-RU"/>
        </w:rPr>
        <w:t xml:space="preserve"> формирование контуров</w:t>
      </w:r>
    </w:p>
    <w:p w14:paraId="5B401D69" w14:textId="77777777" w:rsidR="007F3DCF" w:rsidRDefault="007F3DCF" w:rsidP="004C1B40">
      <w:pPr>
        <w:rPr>
          <w:lang w:eastAsia="ru-RU"/>
        </w:rPr>
      </w:pPr>
    </w:p>
    <w:p w14:paraId="0D607C14" w14:textId="0D6E4B01" w:rsidR="00DA44E9" w:rsidRPr="001434AA" w:rsidRDefault="00DA44E9" w:rsidP="004C1B40">
      <w:pPr>
        <w:rPr>
          <w:lang w:eastAsia="ru-RU"/>
        </w:rPr>
      </w:pPr>
      <w:r>
        <w:rPr>
          <w:lang w:eastAsia="ru-RU"/>
        </w:rPr>
        <w:t>Выращивание контуров</w:t>
      </w:r>
      <w:r w:rsidRPr="00DA44E9">
        <w:rPr>
          <w:lang w:eastAsia="ru-RU"/>
        </w:rPr>
        <w:t xml:space="preserve"> - заключительный этап сегментации. Чтобы автоматически получить маску кости, промежуточная маска умножается на копию исходного изображения после фильтрации </w:t>
      </w:r>
      <w:r w:rsidRPr="00DA44E9">
        <w:rPr>
          <w:lang w:val="en-US" w:eastAsia="ru-RU"/>
        </w:rPr>
        <w:t>SRAD</w:t>
      </w:r>
      <w:r w:rsidRPr="00DA44E9">
        <w:rPr>
          <w:lang w:eastAsia="ru-RU"/>
        </w:rPr>
        <w:t xml:space="preserve">. </w:t>
      </w:r>
      <w:r w:rsidRPr="001434AA">
        <w:rPr>
          <w:lang w:eastAsia="ru-RU"/>
        </w:rPr>
        <w:t>Выходное изображение получается из исходного изображения следующим образом:</w:t>
      </w:r>
    </w:p>
    <w:p w14:paraId="3F4C7FFA" w14:textId="0B0584FD" w:rsidR="00DA44E9" w:rsidRPr="00DA44E9" w:rsidRDefault="00F30E5A" w:rsidP="00DA44E9">
      <w:pPr>
        <w:jc w:val="right"/>
        <w:rPr>
          <w:lang w:eastAsia="ru-RU"/>
        </w:rPr>
      </w:pPr>
      <w:r w:rsidRPr="00DA44E9">
        <w:rPr>
          <w:position w:val="-56"/>
          <w:lang w:eastAsia="ru-RU"/>
        </w:rPr>
        <w:object w:dxaOrig="3840" w:dyaOrig="1240" w14:anchorId="7619FFD1">
          <v:shape id="_x0000_i1036" type="#_x0000_t75" style="width:192pt;height:62.25pt" o:ole="">
            <v:imagedata r:id="rId33" o:title=""/>
          </v:shape>
          <o:OLEObject Type="Embed" ProgID="Equation.3" ShapeID="_x0000_i1036" DrawAspect="Content" ObjectID="_1692086248" r:id="rId34"/>
        </w:object>
      </w:r>
      <w:r w:rsidR="00DA44E9">
        <w:rPr>
          <w:lang w:eastAsia="ru-RU"/>
        </w:rPr>
        <w:t xml:space="preserve"> </w:t>
      </w:r>
      <w:r w:rsidR="00DA44E9">
        <w:rPr>
          <w:lang w:eastAsia="ru-RU"/>
        </w:rPr>
        <w:tab/>
      </w:r>
      <w:r w:rsidR="00DA44E9">
        <w:rPr>
          <w:lang w:eastAsia="ru-RU"/>
        </w:rPr>
        <w:tab/>
      </w:r>
      <w:r w:rsidR="00DA44E9">
        <w:rPr>
          <w:lang w:eastAsia="ru-RU"/>
        </w:rPr>
        <w:tab/>
        <w:t>(8)</w:t>
      </w:r>
    </w:p>
    <w:p w14:paraId="0B29E6C6" w14:textId="66DE5D6E" w:rsidR="00DA44E9" w:rsidRPr="00DA44E9" w:rsidRDefault="00DA44E9" w:rsidP="00F30E5A">
      <w:pPr>
        <w:ind w:firstLine="0"/>
        <w:rPr>
          <w:lang w:eastAsia="ru-RU"/>
        </w:rPr>
      </w:pPr>
      <w:r>
        <w:rPr>
          <w:lang w:eastAsia="ru-RU"/>
        </w:rPr>
        <w:t xml:space="preserve">где </w:t>
      </w:r>
      <w:r w:rsidRPr="00DA44E9">
        <w:rPr>
          <w:position w:val="-12"/>
          <w:lang w:eastAsia="ru-RU"/>
        </w:rPr>
        <w:object w:dxaOrig="999" w:dyaOrig="360" w14:anchorId="0F0888D8">
          <v:shape id="_x0000_i1037" type="#_x0000_t75" style="width:50.25pt;height:18pt" o:ole="">
            <v:imagedata r:id="rId35" o:title=""/>
          </v:shape>
          <o:OLEObject Type="Embed" ProgID="Equation.3" ShapeID="_x0000_i1037" DrawAspect="Content" ObjectID="_1692086249" r:id="rId36"/>
        </w:object>
      </w:r>
      <w:r w:rsidRPr="00DA44E9">
        <w:rPr>
          <w:lang w:eastAsia="ru-RU"/>
        </w:rPr>
        <w:t xml:space="preserve">- </w:t>
      </w:r>
      <w:r>
        <w:rPr>
          <w:lang w:eastAsia="ru-RU"/>
        </w:rPr>
        <w:t xml:space="preserve">это оригинальное изображение, </w:t>
      </w:r>
      <w:r w:rsidR="00F30E5A" w:rsidRPr="00DA44E9">
        <w:rPr>
          <w:position w:val="-10"/>
          <w:lang w:eastAsia="ru-RU"/>
        </w:rPr>
        <w:object w:dxaOrig="859" w:dyaOrig="320" w14:anchorId="64F61F77">
          <v:shape id="_x0000_i1038" type="#_x0000_t75" style="width:42.75pt;height:15.75pt" o:ole="">
            <v:imagedata r:id="rId37" o:title=""/>
          </v:shape>
          <o:OLEObject Type="Embed" ProgID="Equation.3" ShapeID="_x0000_i1038" DrawAspect="Content" ObjectID="_1692086250" r:id="rId38"/>
        </w:object>
      </w:r>
      <w:r>
        <w:rPr>
          <w:lang w:eastAsia="ru-RU"/>
        </w:rPr>
        <w:t xml:space="preserve"> - это выходное изображение, </w:t>
      </w:r>
      <w:r w:rsidR="00F30E5A" w:rsidRPr="003204AD">
        <w:rPr>
          <w:position w:val="-4"/>
        </w:rPr>
        <w:object w:dxaOrig="260" w:dyaOrig="260" w14:anchorId="29D99D29">
          <v:shape id="_x0000_i1039" type="#_x0000_t75" style="width:12.75pt;height:12.75pt" o:ole="">
            <v:imagedata r:id="rId39" o:title=""/>
          </v:shape>
          <o:OLEObject Type="Embed" ProgID="Equation.3" ShapeID="_x0000_i1039" DrawAspect="Content" ObjectID="_1692086251" r:id="rId40"/>
        </w:object>
      </w:r>
      <w:r w:rsidR="00F30E5A">
        <w:t xml:space="preserve"> - опора изображения, </w:t>
      </w:r>
      <w:r w:rsidR="00F30E5A" w:rsidRPr="00F30E5A">
        <w:rPr>
          <w:position w:val="-6"/>
        </w:rPr>
        <w:object w:dxaOrig="380" w:dyaOrig="279" w14:anchorId="7FD86696">
          <v:shape id="_x0000_i1040" type="#_x0000_t75" style="width:18.75pt;height:14.25pt" o:ole="">
            <v:imagedata r:id="rId41" o:title=""/>
          </v:shape>
          <o:OLEObject Type="Embed" ProgID="Equation.3" ShapeID="_x0000_i1040" DrawAspect="Content" ObjectID="_1692086252" r:id="rId42"/>
        </w:object>
      </w:r>
      <w:r w:rsidR="00F30E5A">
        <w:t xml:space="preserve"> - граница </w:t>
      </w:r>
      <w:r w:rsidR="00F30E5A" w:rsidRPr="003204AD">
        <w:rPr>
          <w:position w:val="-4"/>
        </w:rPr>
        <w:object w:dxaOrig="260" w:dyaOrig="260" w14:anchorId="093816FB">
          <v:shape id="_x0000_i1041" type="#_x0000_t75" style="width:12.75pt;height:12.75pt" o:ole="">
            <v:imagedata r:id="rId39" o:title=""/>
          </v:shape>
          <o:OLEObject Type="Embed" ProgID="Equation.3" ShapeID="_x0000_i1041" DrawAspect="Content" ObjectID="_1692086253" r:id="rId43"/>
        </w:object>
      </w:r>
      <w:r w:rsidR="00F30E5A">
        <w:t xml:space="preserve">, </w:t>
      </w:r>
      <w:r w:rsidR="00F30E5A" w:rsidRPr="003204AD">
        <w:rPr>
          <w:position w:val="-6"/>
        </w:rPr>
        <w:object w:dxaOrig="200" w:dyaOrig="279" w14:anchorId="122AEA0D">
          <v:shape id="_x0000_i1042" type="#_x0000_t75" style="width:9.75pt;height:14.25pt" o:ole="">
            <v:imagedata r:id="rId44" o:title=""/>
          </v:shape>
          <o:OLEObject Type="Embed" ProgID="Equation.3" ShapeID="_x0000_i1042" DrawAspect="Content" ObjectID="_1692086254" r:id="rId45"/>
        </w:object>
      </w:r>
      <w:r w:rsidR="00F30E5A">
        <w:t xml:space="preserve"> - внешняя нормаль к </w:t>
      </w:r>
      <w:r w:rsidR="00F30E5A" w:rsidRPr="00F30E5A">
        <w:rPr>
          <w:position w:val="-6"/>
        </w:rPr>
        <w:object w:dxaOrig="380" w:dyaOrig="279" w14:anchorId="56C60E39">
          <v:shape id="_x0000_i1043" type="#_x0000_t75" style="width:18.75pt;height:14.25pt" o:ole="">
            <v:imagedata r:id="rId46" o:title=""/>
          </v:shape>
          <o:OLEObject Type="Embed" ProgID="Equation.3" ShapeID="_x0000_i1043" DrawAspect="Content" ObjectID="_1692086255" r:id="rId47"/>
        </w:object>
      </w:r>
      <w:r w:rsidR="00F30E5A">
        <w:t xml:space="preserve">, а </w:t>
      </w:r>
      <w:r w:rsidR="00F30E5A" w:rsidRPr="00F30E5A">
        <w:rPr>
          <w:i/>
        </w:rPr>
        <w:t>c(q)</w:t>
      </w:r>
      <w:r w:rsidR="00F30E5A">
        <w:t xml:space="preserve"> - мгновенный коэффициент вариации.</w:t>
      </w:r>
    </w:p>
    <w:p w14:paraId="5909C35D" w14:textId="6E5325C7" w:rsidR="00F30E5A" w:rsidRDefault="00F30E5A" w:rsidP="00F30E5A">
      <w:pPr>
        <w:rPr>
          <w:lang w:eastAsia="ru-RU"/>
        </w:rPr>
      </w:pPr>
      <w:r>
        <w:rPr>
          <w:lang w:eastAsia="ru-RU"/>
        </w:rPr>
        <w:t xml:space="preserve">Хорошие результаты сегментации дает выращивание </w:t>
      </w:r>
      <w:r w:rsidR="001434AA">
        <w:rPr>
          <w:lang w:eastAsia="ru-RU"/>
        </w:rPr>
        <w:t>контуров</w:t>
      </w:r>
      <w:r>
        <w:rPr>
          <w:lang w:eastAsia="ru-RU"/>
        </w:rPr>
        <w:t xml:space="preserve"> из костной маски по соседству. Техника выращивания описана ниже:</w:t>
      </w:r>
    </w:p>
    <w:p w14:paraId="66989E4D" w14:textId="69F3F952" w:rsidR="00F30E5A" w:rsidRDefault="001434AA" w:rsidP="00F30E5A">
      <w:pPr>
        <w:rPr>
          <w:lang w:eastAsia="ru-RU"/>
        </w:rPr>
      </w:pPr>
      <w:r>
        <w:rPr>
          <w:lang w:val="en-US" w:eastAsia="ru-RU"/>
        </w:rPr>
        <w:t>a</w:t>
      </w:r>
      <w:r w:rsidRPr="001434AA">
        <w:rPr>
          <w:lang w:eastAsia="ru-RU"/>
        </w:rPr>
        <w:t>)</w:t>
      </w:r>
      <w:r>
        <w:rPr>
          <w:lang w:eastAsia="ru-RU"/>
        </w:rPr>
        <w:t xml:space="preserve"> д</w:t>
      </w:r>
      <w:r w:rsidR="00F30E5A">
        <w:rPr>
          <w:lang w:eastAsia="ru-RU"/>
        </w:rPr>
        <w:t xml:space="preserve">ля каждого </w:t>
      </w:r>
      <w:r>
        <w:rPr>
          <w:lang w:eastAsia="ru-RU"/>
        </w:rPr>
        <w:t xml:space="preserve">контура </w:t>
      </w:r>
      <w:r w:rsidR="00F30E5A">
        <w:rPr>
          <w:lang w:eastAsia="ru-RU"/>
        </w:rPr>
        <w:t xml:space="preserve">в маске кости идентифицируются соседи в окрестности </w:t>
      </w:r>
      <w:r w:rsidR="00F30E5A" w:rsidRPr="001434AA">
        <w:rPr>
          <w:i/>
          <w:lang w:eastAsia="ru-RU"/>
        </w:rPr>
        <w:t>n × n</w:t>
      </w:r>
      <w:r w:rsidR="00F30E5A">
        <w:rPr>
          <w:lang w:eastAsia="ru-RU"/>
        </w:rPr>
        <w:t xml:space="preserve"> (в этом исследовании </w:t>
      </w:r>
      <w:r w:rsidR="00F30E5A" w:rsidRPr="001434AA">
        <w:rPr>
          <w:i/>
          <w:lang w:eastAsia="ru-RU"/>
        </w:rPr>
        <w:t>n</w:t>
      </w:r>
      <w:r w:rsidR="00F30E5A">
        <w:rPr>
          <w:lang w:eastAsia="ru-RU"/>
        </w:rPr>
        <w:t xml:space="preserve"> = 3);</w:t>
      </w:r>
    </w:p>
    <w:p w14:paraId="07FDCFCF" w14:textId="79833098" w:rsidR="00F30E5A" w:rsidRDefault="001434AA" w:rsidP="00F30E5A">
      <w:pPr>
        <w:rPr>
          <w:lang w:eastAsia="ru-RU"/>
        </w:rPr>
      </w:pPr>
      <w:r>
        <w:rPr>
          <w:lang w:val="en-US" w:eastAsia="ru-RU"/>
        </w:rPr>
        <w:t>b</w:t>
      </w:r>
      <w:r w:rsidRPr="001434AA">
        <w:rPr>
          <w:lang w:eastAsia="ru-RU"/>
        </w:rPr>
        <w:t>)</w:t>
      </w:r>
      <w:r>
        <w:rPr>
          <w:lang w:eastAsia="ru-RU"/>
        </w:rPr>
        <w:t xml:space="preserve"> д</w:t>
      </w:r>
      <w:r w:rsidR="00F30E5A">
        <w:rPr>
          <w:lang w:eastAsia="ru-RU"/>
        </w:rPr>
        <w:t xml:space="preserve">ля каждого </w:t>
      </w:r>
      <w:r w:rsidR="007F3DCF">
        <w:rPr>
          <w:lang w:eastAsia="ru-RU"/>
        </w:rPr>
        <w:t>контура</w:t>
      </w:r>
      <w:r w:rsidR="00F30E5A">
        <w:rPr>
          <w:lang w:eastAsia="ru-RU"/>
        </w:rPr>
        <w:t xml:space="preserve"> в маске кости значения градиента по восьми возможным направлениям вычисляются в окрестности </w:t>
      </w:r>
      <w:r w:rsidR="00F30E5A" w:rsidRPr="001434AA">
        <w:rPr>
          <w:i/>
          <w:lang w:eastAsia="ru-RU"/>
        </w:rPr>
        <w:t>n × n</w:t>
      </w:r>
      <w:r w:rsidR="00F30E5A">
        <w:rPr>
          <w:lang w:eastAsia="ru-RU"/>
        </w:rPr>
        <w:t>;</w:t>
      </w:r>
    </w:p>
    <w:p w14:paraId="2F19F7E4" w14:textId="5E4FD135" w:rsidR="00F30E5A" w:rsidRDefault="001434AA" w:rsidP="00F30E5A">
      <w:pPr>
        <w:rPr>
          <w:lang w:eastAsia="ru-RU"/>
        </w:rPr>
      </w:pPr>
      <w:r>
        <w:rPr>
          <w:lang w:val="en-US" w:eastAsia="ru-RU"/>
        </w:rPr>
        <w:t>c</w:t>
      </w:r>
      <w:r w:rsidRPr="001434AA">
        <w:rPr>
          <w:lang w:eastAsia="ru-RU"/>
        </w:rPr>
        <w:t>)</w:t>
      </w:r>
      <w:r>
        <w:rPr>
          <w:lang w:eastAsia="ru-RU"/>
        </w:rPr>
        <w:t xml:space="preserve"> д</w:t>
      </w:r>
      <w:r w:rsidR="00F30E5A">
        <w:rPr>
          <w:lang w:eastAsia="ru-RU"/>
        </w:rPr>
        <w:t xml:space="preserve">ля каждого из соседей в окрестности </w:t>
      </w:r>
      <w:r w:rsidR="00F30E5A" w:rsidRPr="001434AA">
        <w:rPr>
          <w:i/>
          <w:lang w:eastAsia="ru-RU"/>
        </w:rPr>
        <w:t xml:space="preserve">n </w:t>
      </w:r>
      <w:r w:rsidRPr="001434AA">
        <w:rPr>
          <w:i/>
          <w:lang w:eastAsia="ru-RU"/>
        </w:rPr>
        <w:t>×</w:t>
      </w:r>
      <w:r w:rsidR="00F30E5A" w:rsidRPr="001434AA">
        <w:rPr>
          <w:i/>
          <w:lang w:eastAsia="ru-RU"/>
        </w:rPr>
        <w:t xml:space="preserve"> n</w:t>
      </w:r>
      <w:r w:rsidR="00F30E5A">
        <w:rPr>
          <w:lang w:eastAsia="ru-RU"/>
        </w:rPr>
        <w:t xml:space="preserve"> определяется их окрестность </w:t>
      </w:r>
      <w:r w:rsidR="00F30E5A" w:rsidRPr="001434AA">
        <w:rPr>
          <w:i/>
          <w:lang w:eastAsia="ru-RU"/>
        </w:rPr>
        <w:t xml:space="preserve">m </w:t>
      </w:r>
      <w:r w:rsidRPr="001434AA">
        <w:rPr>
          <w:i/>
          <w:lang w:eastAsia="ru-RU"/>
        </w:rPr>
        <w:t>×</w:t>
      </w:r>
      <w:r w:rsidR="00F30E5A" w:rsidRPr="001434AA">
        <w:rPr>
          <w:i/>
          <w:lang w:eastAsia="ru-RU"/>
        </w:rPr>
        <w:t xml:space="preserve"> m</w:t>
      </w:r>
      <w:r w:rsidR="00F30E5A">
        <w:rPr>
          <w:lang w:eastAsia="ru-RU"/>
        </w:rPr>
        <w:t xml:space="preserve"> (в данном исследовании </w:t>
      </w:r>
      <w:r w:rsidR="00F30E5A" w:rsidRPr="001434AA">
        <w:rPr>
          <w:i/>
          <w:lang w:eastAsia="ru-RU"/>
        </w:rPr>
        <w:t>m</w:t>
      </w:r>
      <w:r w:rsidR="00F30E5A">
        <w:rPr>
          <w:lang w:eastAsia="ru-RU"/>
        </w:rPr>
        <w:t xml:space="preserve"> = 9);</w:t>
      </w:r>
    </w:p>
    <w:p w14:paraId="689F605A" w14:textId="5E46779D" w:rsidR="001434AA" w:rsidRDefault="001434AA" w:rsidP="001434AA">
      <w:pPr>
        <w:rPr>
          <w:lang w:eastAsia="ru-RU"/>
        </w:rPr>
      </w:pPr>
      <w:r>
        <w:rPr>
          <w:lang w:val="en-US" w:eastAsia="ru-RU"/>
        </w:rPr>
        <w:t>d</w:t>
      </w:r>
      <w:r w:rsidRPr="001434AA">
        <w:rPr>
          <w:lang w:eastAsia="ru-RU"/>
        </w:rPr>
        <w:t>)</w:t>
      </w:r>
      <w:r w:rsidR="00F30E5A">
        <w:rPr>
          <w:lang w:eastAsia="ru-RU"/>
        </w:rPr>
        <w:t xml:space="preserve"> </w:t>
      </w:r>
      <w:r>
        <w:rPr>
          <w:lang w:eastAsia="ru-RU"/>
        </w:rPr>
        <w:t>в</w:t>
      </w:r>
      <w:r w:rsidRPr="001434AA">
        <w:rPr>
          <w:lang w:eastAsia="ru-RU"/>
        </w:rPr>
        <w:t xml:space="preserve">ычисляется среднее значение уровня серого для соседей в окрестности </w:t>
      </w:r>
      <w:r w:rsidRPr="001434AA">
        <w:rPr>
          <w:i/>
          <w:lang w:eastAsia="ru-RU"/>
        </w:rPr>
        <w:t>m × m</w:t>
      </w:r>
      <w:r w:rsidRPr="001434AA">
        <w:rPr>
          <w:lang w:eastAsia="ru-RU"/>
        </w:rPr>
        <w:t>;</w:t>
      </w:r>
    </w:p>
    <w:p w14:paraId="76FC0F07" w14:textId="720D8182" w:rsidR="00F30E5A" w:rsidRDefault="001434AA" w:rsidP="001434AA">
      <w:pPr>
        <w:rPr>
          <w:lang w:eastAsia="ru-RU"/>
        </w:rPr>
      </w:pPr>
      <w:r>
        <w:rPr>
          <w:lang w:val="en-US" w:eastAsia="ru-RU"/>
        </w:rPr>
        <w:t>e</w:t>
      </w:r>
      <w:r w:rsidRPr="001434AA">
        <w:rPr>
          <w:lang w:eastAsia="ru-RU"/>
        </w:rPr>
        <w:t>)</w:t>
      </w:r>
      <w:r>
        <w:rPr>
          <w:lang w:eastAsia="ru-RU"/>
        </w:rPr>
        <w:t xml:space="preserve"> р</w:t>
      </w:r>
      <w:r w:rsidR="00F30E5A">
        <w:rPr>
          <w:lang w:eastAsia="ru-RU"/>
        </w:rPr>
        <w:t>ешение о добавлении соседа семени в маску кости принимается на основании двух условий:</w:t>
      </w:r>
    </w:p>
    <w:p w14:paraId="3ED97315" w14:textId="08FB1FDE" w:rsidR="00F30E5A" w:rsidRDefault="001434AA" w:rsidP="00F30E5A">
      <w:pPr>
        <w:rPr>
          <w:lang w:eastAsia="ru-RU"/>
        </w:rPr>
      </w:pPr>
      <w:r w:rsidRPr="001434AA">
        <w:rPr>
          <w:lang w:eastAsia="ru-RU"/>
        </w:rPr>
        <w:t>-</w:t>
      </w:r>
      <w:r w:rsidR="00F30E5A">
        <w:rPr>
          <w:lang w:eastAsia="ru-RU"/>
        </w:rPr>
        <w:t xml:space="preserve"> значение уровня серого соседа больше, чем среднее значение уровня серого соседа в окрестности </w:t>
      </w:r>
      <w:r w:rsidR="00F30E5A" w:rsidRPr="001434AA">
        <w:rPr>
          <w:i/>
          <w:lang w:eastAsia="ru-RU"/>
        </w:rPr>
        <w:t>m × m</w:t>
      </w:r>
      <w:r w:rsidR="00F30E5A">
        <w:rPr>
          <w:lang w:eastAsia="ru-RU"/>
        </w:rPr>
        <w:t>;</w:t>
      </w:r>
    </w:p>
    <w:p w14:paraId="0459A68C" w14:textId="77777777" w:rsidR="001434AA" w:rsidRDefault="001434AA" w:rsidP="00F30E5A">
      <w:pPr>
        <w:rPr>
          <w:lang w:eastAsia="ru-RU"/>
        </w:rPr>
      </w:pPr>
      <w:r w:rsidRPr="001434AA">
        <w:rPr>
          <w:lang w:eastAsia="ru-RU"/>
        </w:rPr>
        <w:t>-</w:t>
      </w:r>
      <w:r w:rsidR="00F30E5A">
        <w:rPr>
          <w:lang w:eastAsia="ru-RU"/>
        </w:rPr>
        <w:t xml:space="preserve"> значение градиента, соответствующее соседу, больше или равно -1.</w:t>
      </w:r>
    </w:p>
    <w:p w14:paraId="380A2D5D" w14:textId="1F14EDA7" w:rsidR="00DA44E9" w:rsidRDefault="00F30E5A" w:rsidP="00F30E5A">
      <w:pPr>
        <w:rPr>
          <w:lang w:eastAsia="ru-RU"/>
        </w:rPr>
      </w:pPr>
      <w:r>
        <w:rPr>
          <w:lang w:eastAsia="ru-RU"/>
        </w:rPr>
        <w:t xml:space="preserve">Этот консервативный критерий предназначен для предотвращения роста </w:t>
      </w:r>
      <w:r w:rsidR="001434AA">
        <w:rPr>
          <w:lang w:eastAsia="ru-RU"/>
        </w:rPr>
        <w:t>контуров</w:t>
      </w:r>
      <w:r>
        <w:rPr>
          <w:lang w:eastAsia="ru-RU"/>
        </w:rPr>
        <w:t xml:space="preserve"> за пределы краев кости и сводит к минимуму риск слияния отдельных костей.</w:t>
      </w:r>
    </w:p>
    <w:p w14:paraId="00EDD612" w14:textId="77777777" w:rsidR="007F3DCF" w:rsidRDefault="007F3DCF" w:rsidP="00F30E5A">
      <w:pPr>
        <w:rPr>
          <w:lang w:eastAsia="ru-RU"/>
        </w:rPr>
      </w:pPr>
    </w:p>
    <w:p w14:paraId="6F924A3E" w14:textId="14353871" w:rsidR="00F30E5A" w:rsidRDefault="00A47FD0" w:rsidP="00ED08D9">
      <w:pPr>
        <w:jc w:val="center"/>
        <w:rPr>
          <w:lang w:eastAsia="ru-RU"/>
        </w:rPr>
      </w:pPr>
      <w:ins w:id="15" w:author="Роман Минеев" w:date="2020-12-17T09:42:00Z">
        <w:r w:rsidRPr="00A47FD0">
          <w:rPr>
            <w:noProof/>
            <w:lang w:eastAsia="ru-RU"/>
          </w:rPr>
          <w:lastRenderedPageBreak/>
          <w:drawing>
            <wp:inline distT="0" distB="0" distL="0" distR="0" wp14:anchorId="58C2F5BB" wp14:editId="4A59E6FE">
              <wp:extent cx="3877216" cy="8230749"/>
              <wp:effectExtent l="0" t="0" r="9525" b="0"/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77216" cy="82307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6" w:author="Роман Минеев" w:date="2020-12-17T09:42:00Z">
        <w:r w:rsidR="00ED08D9" w:rsidRPr="00ED08D9" w:rsidDel="00A47FD0">
          <w:rPr>
            <w:noProof/>
            <w:lang w:eastAsia="ru-RU"/>
          </w:rPr>
          <w:lastRenderedPageBreak/>
          <w:drawing>
            <wp:inline distT="0" distB="0" distL="0" distR="0" wp14:anchorId="6FBEDFE2" wp14:editId="54F6571A">
              <wp:extent cx="3839111" cy="7573432"/>
              <wp:effectExtent l="0" t="0" r="9525" b="8890"/>
              <wp:docPr id="33" name="Рисунок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9111" cy="75734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85101F9" w14:textId="3B443EE2" w:rsidR="00ED08D9" w:rsidRPr="00754466" w:rsidRDefault="00ED08D9" w:rsidP="00ED08D9">
      <w:pPr>
        <w:jc w:val="center"/>
        <w:rPr>
          <w:lang w:val="en-US" w:eastAsia="ru-RU"/>
        </w:rPr>
      </w:pPr>
      <w:r>
        <w:rPr>
          <w:lang w:eastAsia="ru-RU"/>
        </w:rPr>
        <w:t>Рисунок 4 – Блок-</w:t>
      </w:r>
      <w:commentRangeStart w:id="17"/>
      <w:r>
        <w:rPr>
          <w:lang w:eastAsia="ru-RU"/>
        </w:rPr>
        <w:t>схема «выращивания» контуров</w:t>
      </w:r>
      <w:commentRangeEnd w:id="17"/>
      <w:r w:rsidR="00AA39CC">
        <w:rPr>
          <w:rStyle w:val="af0"/>
        </w:rPr>
        <w:commentReference w:id="17"/>
      </w:r>
    </w:p>
    <w:p w14:paraId="6BF8190B" w14:textId="77B2B6B9" w:rsidR="00EF22E7" w:rsidRPr="00DA44E9" w:rsidRDefault="00EF22E7" w:rsidP="007C402C">
      <w:pPr>
        <w:spacing w:after="200" w:line="276" w:lineRule="auto"/>
        <w:ind w:firstLine="0"/>
        <w:jc w:val="left"/>
        <w:rPr>
          <w:rFonts w:cs="Times New Roman"/>
          <w:szCs w:val="28"/>
        </w:rPr>
      </w:pPr>
      <w:r w:rsidRPr="00DA44E9">
        <w:rPr>
          <w:rFonts w:cs="Times New Roman"/>
          <w:szCs w:val="28"/>
        </w:rPr>
        <w:br w:type="page"/>
      </w:r>
    </w:p>
    <w:p w14:paraId="27E5AC37" w14:textId="1A2AF3F8" w:rsidR="004F69BB" w:rsidRPr="00DA44E9" w:rsidRDefault="0051158B" w:rsidP="00190DB9">
      <w:pPr>
        <w:pStyle w:val="2"/>
        <w:numPr>
          <w:ilvl w:val="0"/>
          <w:numId w:val="8"/>
        </w:numPr>
        <w:spacing w:after="0"/>
        <w:jc w:val="both"/>
        <w:rPr>
          <w:szCs w:val="28"/>
          <w:lang w:val="en-US"/>
        </w:rPr>
      </w:pPr>
      <w:bookmarkStart w:id="18" w:name="_Toc59095447"/>
      <w:bookmarkStart w:id="19" w:name="_Toc59095584"/>
      <w:r>
        <w:lastRenderedPageBreak/>
        <w:t>Программная</w:t>
      </w:r>
      <w:r w:rsidRPr="00DA44E9">
        <w:rPr>
          <w:lang w:val="en-US"/>
        </w:rPr>
        <w:t xml:space="preserve"> </w:t>
      </w:r>
      <w:r>
        <w:t>реализация</w:t>
      </w:r>
      <w:bookmarkEnd w:id="18"/>
      <w:bookmarkEnd w:id="19"/>
    </w:p>
    <w:p w14:paraId="310C7F24" w14:textId="05568FE1" w:rsidR="00190DB9" w:rsidRPr="00DA44E9" w:rsidRDefault="00190DB9" w:rsidP="00F41EEF">
      <w:pPr>
        <w:pStyle w:val="2"/>
        <w:spacing w:after="0"/>
        <w:jc w:val="both"/>
        <w:rPr>
          <w:lang w:val="en-US"/>
        </w:rPr>
      </w:pPr>
    </w:p>
    <w:p w14:paraId="64DA6F25" w14:textId="221401B5" w:rsidR="0051158B" w:rsidRPr="00F13771" w:rsidRDefault="00F13771" w:rsidP="0051158B">
      <w:pPr>
        <w:rPr>
          <w:lang w:val="en-US" w:eastAsia="ru-RU"/>
        </w:rPr>
      </w:pPr>
      <w:r>
        <w:rPr>
          <w:lang w:eastAsia="ru-RU"/>
        </w:rPr>
        <w:t>Листинг</w:t>
      </w:r>
      <w:r w:rsidRPr="00F13771">
        <w:rPr>
          <w:lang w:val="en-US" w:eastAsia="ru-RU"/>
        </w:rPr>
        <w:t xml:space="preserve"> </w:t>
      </w:r>
      <w:r>
        <w:rPr>
          <w:lang w:eastAsia="ru-RU"/>
        </w:rPr>
        <w:t>программы</w:t>
      </w:r>
      <w:r w:rsidRPr="00F13771">
        <w:rPr>
          <w:lang w:val="en-US" w:eastAsia="ru-RU"/>
        </w:rPr>
        <w:t>:</w:t>
      </w:r>
    </w:p>
    <w:p w14:paraId="6D9B56A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import cv2</w:t>
      </w:r>
    </w:p>
    <w:p w14:paraId="7B575C2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import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numpy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as np</w:t>
      </w:r>
    </w:p>
    <w:p w14:paraId="6176C27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import math</w:t>
      </w:r>
    </w:p>
    <w:p w14:paraId="240E6283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from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pywt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import dwt2, idwt2</w:t>
      </w:r>
    </w:p>
    <w:p w14:paraId="56E5FFE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import PIL</w:t>
      </w:r>
    </w:p>
    <w:p w14:paraId="5097F3C0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706EDF9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Mask(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image, mask):</w:t>
      </w:r>
    </w:p>
    <w:p w14:paraId="6885AC8D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mask[mask&gt;0] = 1</w:t>
      </w:r>
    </w:p>
    <w:p w14:paraId="6B399CA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cv2.bitwise_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and(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image, image, mask = mask) </w:t>
      </w:r>
    </w:p>
    <w:p w14:paraId="1C3C719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55DD7D8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Morth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(image):</w:t>
      </w:r>
    </w:p>
    <w:p w14:paraId="2D2654B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dialated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cv2.dilate(image, cv2.getStructuringElement(cv2.MORPH_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DILATE,(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7,7)), iterations = 1)</w:t>
      </w:r>
    </w:p>
    <w:p w14:paraId="328C45F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eroded = cv2.erode(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dialated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cv2.getStructuringElement(cv2.MORPH_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ERODE,(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7,7)), iterations = 2)</w:t>
      </w:r>
    </w:p>
    <w:p w14:paraId="4A6621DA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eroded</w:t>
      </w:r>
    </w:p>
    <w:p w14:paraId="4B2D7658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2A21F91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OnlyBiggestArea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image, mask):</w:t>
      </w:r>
    </w:p>
    <w:p w14:paraId="745EC3F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cv2.findContours(mask, cv2.RETR_TREE, cv2.CHAIN_APPROX_SIMPLE)</w:t>
      </w:r>
    </w:p>
    <w:p w14:paraId="7291EE2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0] if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len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) == 2 else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[1]</w:t>
      </w:r>
    </w:p>
    <w:p w14:paraId="6369D97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max_area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max([cv2.contourArea(c) for c in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])</w:t>
      </w:r>
    </w:p>
    <w:p w14:paraId="6EC92E0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for c in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cnts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:</w:t>
      </w:r>
    </w:p>
    <w:p w14:paraId="36F6D2E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area = cv2.contourArea(c)</w:t>
      </w:r>
    </w:p>
    <w:p w14:paraId="3605A92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if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area !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max_area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:</w:t>
      </w:r>
    </w:p>
    <w:p w14:paraId="12382B9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    cv2.drawContours(mask, [c], -1, (0,0,0), -1)</w:t>
      </w:r>
    </w:p>
    <w:p w14:paraId="0FEC3C0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Mask(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image, mask)     </w:t>
      </w:r>
    </w:p>
    <w:p w14:paraId="74C8D1E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57289B0D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contrast(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image, coefficient):</w:t>
      </w:r>
    </w:p>
    <w:p w14:paraId="4BD1145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avg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image.mean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()</w:t>
      </w:r>
    </w:p>
    <w:p w14:paraId="2F07416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image = avg + coefficient * (image - avg)</w:t>
      </w:r>
    </w:p>
    <w:p w14:paraId="4464CB6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image[image&gt;255] = 255</w:t>
      </w:r>
    </w:p>
    <w:p w14:paraId="69DD31F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image[image&lt;0] = 0</w:t>
      </w:r>
    </w:p>
    <w:p w14:paraId="65D1FBD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image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image.astype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(np.uint8)</w:t>
      </w:r>
    </w:p>
    <w:p w14:paraId="43B7224D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image</w:t>
      </w:r>
    </w:p>
    <w:p w14:paraId="63ABAA7A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</w:p>
    <w:p w14:paraId="4BB8079A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def __show(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img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):</w:t>
      </w:r>
    </w:p>
    <w:p w14:paraId="6E086D65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cv2.imshow('show', cv2.resize(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img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(500, 500)))</w:t>
      </w:r>
    </w:p>
    <w:p w14:paraId="54599C59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cv2.waitKey(0)    </w:t>
      </w:r>
    </w:p>
    <w:p w14:paraId="0CCFE87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1F15C073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cAcHcVcD_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change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):</w:t>
      </w:r>
    </w:p>
    <w:p w14:paraId="2084BD7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np.zeros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_like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</w:t>
      </w:r>
    </w:p>
    <w:p w14:paraId="1F6649B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cH.mean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()</w:t>
      </w:r>
    </w:p>
    <w:p w14:paraId="3226BB23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cV.mean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()</w:t>
      </w:r>
    </w:p>
    <w:p w14:paraId="12E5F66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spellStart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&lt;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/ 2 +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] = 0</w:t>
      </w:r>
    </w:p>
    <w:p w14:paraId="1B2A61E0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spellStart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&lt;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/ 2 +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cV_mean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] = 0</w:t>
      </w:r>
    </w:p>
    <w:p w14:paraId="43F9986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cv2.GaussianBlur(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(7,7), 1.0)</w:t>
      </w:r>
    </w:p>
    <w:p w14:paraId="595892F0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cv2.GaussianBlur(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(7,7), 1.0)</w:t>
      </w:r>
    </w:p>
    <w:p w14:paraId="3609F421" w14:textId="22AB5F0F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r w:rsidR="00696B3D">
        <w:rPr>
          <w:rFonts w:ascii="Courier New" w:hAnsi="Courier New" w:cs="Courier New"/>
          <w:sz w:val="16"/>
          <w:szCs w:val="16"/>
          <w:lang w:val="en-US" w:eastAsia="ru-RU"/>
        </w:rPr>
        <w:t>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r w:rsidR="00696B3D">
        <w:rPr>
          <w:rFonts w:ascii="Courier New" w:hAnsi="Courier New" w:cs="Courier New"/>
          <w:sz w:val="16"/>
          <w:szCs w:val="16"/>
          <w:lang w:val="en-US" w:eastAsia="ru-RU"/>
        </w:rPr>
        <w:t>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cD</w:t>
      </w:r>
      <w:proofErr w:type="spellEnd"/>
    </w:p>
    <w:p w14:paraId="36E761E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65A341BD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def inversion(image):</w:t>
      </w:r>
    </w:p>
    <w:p w14:paraId="431DEEAA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image[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 &gt; 0] = 1</w:t>
      </w:r>
    </w:p>
    <w:p w14:paraId="6E59C50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image[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 == 0] = 255</w:t>
      </w:r>
    </w:p>
    <w:p w14:paraId="04E86C2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image[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 == 1] = 0</w:t>
      </w:r>
    </w:p>
    <w:p w14:paraId="63898FB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return image</w:t>
      </w:r>
    </w:p>
    <w:p w14:paraId="2F5C771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09518BF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def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getContour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):</w:t>
      </w:r>
    </w:p>
    <w:p w14:paraId="18745290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4190162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# ------------------------------ Pre-processing ------------------------------ #</w:t>
      </w:r>
    </w:p>
    <w:p w14:paraId="4FADFC8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60BEA42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image_input_contrast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contrast(</w:t>
      </w:r>
      <w:proofErr w:type="spellStart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2)</w:t>
      </w:r>
    </w:p>
    <w:p w14:paraId="0CAB904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_,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tresholded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cv2.threshold(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image_input_contrast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0, 255, cv2.THRESH_OTSU)</w:t>
      </w:r>
    </w:p>
    <w:p w14:paraId="2CCBE60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morth_image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Morth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tresholded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</w:t>
      </w:r>
    </w:p>
    <w:p w14:paraId="2543ED9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image_only_area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OnlyBiggestArea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image_input_contrast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mask=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morth_image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</w:t>
      </w:r>
    </w:p>
    <w:p w14:paraId="39FE6DE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70CC2683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# -------------------------- Initial mask formation -------------------------- #</w:t>
      </w:r>
    </w:p>
    <w:p w14:paraId="62EE74B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710147F4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img_gauss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cv2.GaussianBlur(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image_only_area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(9,9), 1.0)</w:t>
      </w:r>
    </w:p>
    <w:p w14:paraId="59325EEA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cV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cD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 = dwt2(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img_gauss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'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haar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')</w:t>
      </w:r>
    </w:p>
    <w:p w14:paraId="7C7019D6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cA_2, (cH_2, cV_2, cD_2) = dwt2(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'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haar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')</w:t>
      </w:r>
    </w:p>
    <w:p w14:paraId="739C16F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462A9F48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cA_2, cH_2, cV_2, cD_2 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cAcHcVcD_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change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cA_2, cH_2, cV_2, cD_2 )</w:t>
      </w:r>
    </w:p>
    <w:p w14:paraId="6C2D6FF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262E06C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lastRenderedPageBreak/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idwt2((cA_2, (cH_2, cV_2, cD_2)), '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haar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')</w:t>
      </w:r>
    </w:p>
    <w:p w14:paraId="4EC7511E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</w:p>
    <w:p w14:paraId="4F7FCEA7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mask_from_dwt2 = idwt2((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 (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np.zeros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_like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),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np.zeros_like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),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np.zeros_like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cA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))), '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haar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')</w:t>
      </w:r>
    </w:p>
    <w:p w14:paraId="7527C5F0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mask_from_dwt2 = mask_from_dwt2.astype(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np.uint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8)</w:t>
      </w:r>
    </w:p>
    <w:p w14:paraId="11E19043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# __show(mask_from_dwt2)</w:t>
      </w:r>
    </w:p>
    <w:p w14:paraId="1568086C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morth_mask_from_dwt2 = cv2.dilate(mask_from_dwt2, cv2.getStructuringElement(cv2.MORPH_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DILATE,(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11,11)), iterations = 2)</w:t>
      </w:r>
    </w:p>
    <w:p w14:paraId="5317E5E9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morth_mask_from_dwt2_inverted = inversion(morth_mask_from_dwt2)</w:t>
      </w:r>
    </w:p>
    <w:p w14:paraId="56DBEAD8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4DCD3A15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np.zeros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((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image_input.shape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[0],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image_input.shape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[1], 3),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dtype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='uint8')</w:t>
      </w:r>
    </w:p>
    <w:p w14:paraId="553A1AC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[:,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:, 0] 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</w:t>
      </w:r>
      <w:proofErr w:type="spellEnd"/>
    </w:p>
    <w:p w14:paraId="31216A3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[:,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:, 1] 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</w:t>
      </w:r>
      <w:proofErr w:type="spellEnd"/>
    </w:p>
    <w:p w14:paraId="69F52688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[:,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:, 2] =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image_input</w:t>
      </w:r>
      <w:proofErr w:type="spellEnd"/>
    </w:p>
    <w:p w14:paraId="7CD42C15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72AC2B6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for x in range(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image.shape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[0]):</w:t>
      </w:r>
    </w:p>
    <w:p w14:paraId="520AA992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for y in range(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image.shape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[1]):</w:t>
      </w:r>
    </w:p>
    <w:p w14:paraId="7E18300F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    if morth_mask_from_dwt2_inverted[</w:t>
      </w:r>
      <w:proofErr w:type="spellStart"/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x,y</w:t>
      </w:r>
      <w:proofErr w:type="spellEnd"/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] == 255 and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morth_image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x,y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] != 0:</w:t>
      </w:r>
    </w:p>
    <w:p w14:paraId="00F8B07B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    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x,y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,1] = 255</w:t>
      </w:r>
    </w:p>
    <w:p w14:paraId="5F970A11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            </w:t>
      </w:r>
      <w:proofErr w:type="spell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yellow_image</w:t>
      </w:r>
      <w:proofErr w:type="spell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[</w:t>
      </w:r>
      <w:proofErr w:type="gramStart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>x,y</w:t>
      </w:r>
      <w:proofErr w:type="gramEnd"/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,2] = 255  </w:t>
      </w:r>
    </w:p>
    <w:p w14:paraId="406A0E89" w14:textId="77777777" w:rsidR="00F13771" w:rsidRP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val="en-US" w:eastAsia="ru-RU"/>
        </w:rPr>
      </w:pPr>
    </w:p>
    <w:p w14:paraId="37AFC23B" w14:textId="4E184D31" w:rsidR="00F13771" w:rsidRDefault="00F13771" w:rsidP="00F13771">
      <w:pPr>
        <w:spacing w:line="240" w:lineRule="auto"/>
        <w:rPr>
          <w:rFonts w:ascii="Courier New" w:hAnsi="Courier New" w:cs="Courier New"/>
          <w:sz w:val="16"/>
          <w:szCs w:val="16"/>
          <w:lang w:eastAsia="ru-RU"/>
        </w:rPr>
      </w:pPr>
      <w:r w:rsidRPr="00F13771">
        <w:rPr>
          <w:rFonts w:ascii="Courier New" w:hAnsi="Courier New" w:cs="Courier New"/>
          <w:sz w:val="16"/>
          <w:szCs w:val="16"/>
          <w:lang w:val="en-US" w:eastAsia="ru-RU"/>
        </w:rPr>
        <w:t xml:space="preserve">    </w:t>
      </w:r>
      <w:proofErr w:type="spellStart"/>
      <w:r w:rsidRPr="00F13771">
        <w:rPr>
          <w:rFonts w:ascii="Courier New" w:hAnsi="Courier New" w:cs="Courier New"/>
          <w:sz w:val="16"/>
          <w:szCs w:val="16"/>
          <w:lang w:eastAsia="ru-RU"/>
        </w:rPr>
        <w:t>return</w:t>
      </w:r>
      <w:proofErr w:type="spellEnd"/>
      <w:r w:rsidRPr="00F13771">
        <w:rPr>
          <w:rFonts w:ascii="Courier New" w:hAnsi="Courier New" w:cs="Courier New"/>
          <w:sz w:val="16"/>
          <w:szCs w:val="16"/>
          <w:lang w:eastAsia="ru-RU"/>
        </w:rPr>
        <w:t xml:space="preserve"> </w:t>
      </w:r>
      <w:proofErr w:type="spellStart"/>
      <w:r w:rsidRPr="00F13771">
        <w:rPr>
          <w:rFonts w:ascii="Courier New" w:hAnsi="Courier New" w:cs="Courier New"/>
          <w:sz w:val="16"/>
          <w:szCs w:val="16"/>
          <w:lang w:eastAsia="ru-RU"/>
        </w:rPr>
        <w:t>yellow_image</w:t>
      </w:r>
      <w:proofErr w:type="spellEnd"/>
    </w:p>
    <w:p w14:paraId="15563E6C" w14:textId="77777777" w:rsidR="00754466" w:rsidRDefault="00754466" w:rsidP="00F13771">
      <w:pPr>
        <w:spacing w:line="240" w:lineRule="auto"/>
        <w:rPr>
          <w:rFonts w:ascii="Courier New" w:hAnsi="Courier New" w:cs="Courier New"/>
          <w:sz w:val="16"/>
          <w:szCs w:val="16"/>
          <w:lang w:eastAsia="ru-RU"/>
        </w:rPr>
      </w:pPr>
    </w:p>
    <w:p w14:paraId="15C42B9D" w14:textId="2E24A6F1" w:rsidR="00754466" w:rsidRDefault="00754466" w:rsidP="00F13771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Более наглядно алгоритм работы программы представлен на блок-схеме на рисунке 5.</w:t>
      </w:r>
    </w:p>
    <w:p w14:paraId="274ABEBE" w14:textId="58F02119" w:rsidR="00F13771" w:rsidRDefault="00754466" w:rsidP="00754466">
      <w:pPr>
        <w:jc w:val="center"/>
        <w:rPr>
          <w:rFonts w:cs="Times New Roman"/>
          <w:szCs w:val="28"/>
          <w:lang w:eastAsia="ru-RU"/>
        </w:rPr>
      </w:pPr>
      <w:r w:rsidRPr="00754466">
        <w:rPr>
          <w:rFonts w:cs="Times New Roman"/>
          <w:noProof/>
          <w:szCs w:val="28"/>
          <w:lang w:eastAsia="ru-RU"/>
        </w:rPr>
        <w:drawing>
          <wp:inline distT="0" distB="0" distL="0" distR="0" wp14:anchorId="5195A98C" wp14:editId="75963846">
            <wp:extent cx="5025941" cy="471487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2072" cy="47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A1C3" w14:textId="5DE740E7" w:rsidR="00754466" w:rsidRDefault="00754466" w:rsidP="00754466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5 – </w:t>
      </w:r>
      <w:del w:id="20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21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>
        <w:rPr>
          <w:rFonts w:cs="Times New Roman"/>
          <w:szCs w:val="28"/>
          <w:lang w:eastAsia="ru-RU"/>
        </w:rPr>
        <w:t xml:space="preserve">-схема работы </w:t>
      </w:r>
      <w:del w:id="22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алгоритма</w:delText>
        </w:r>
      </w:del>
      <w:ins w:id="23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программы</w:t>
        </w:r>
      </w:ins>
    </w:p>
    <w:p w14:paraId="45909817" w14:textId="29AED35E" w:rsidR="00F13771" w:rsidRDefault="00F13771" w:rsidP="00F13771">
      <w:pPr>
        <w:rPr>
          <w:rFonts w:cs="Times New Roman"/>
          <w:szCs w:val="28"/>
          <w:lang w:eastAsia="ru-RU"/>
        </w:rPr>
      </w:pPr>
    </w:p>
    <w:p w14:paraId="32EF81C9" w14:textId="51A4A56E" w:rsidR="00696B3D" w:rsidRDefault="00696B3D" w:rsidP="00F13771">
      <w:pPr>
        <w:rPr>
          <w:rFonts w:cs="Times New Roman"/>
          <w:szCs w:val="28"/>
          <w:lang w:eastAsia="ru-RU"/>
        </w:rPr>
      </w:pPr>
    </w:p>
    <w:p w14:paraId="346B58C9" w14:textId="5C2962F4" w:rsidR="00696B3D" w:rsidRDefault="00696B3D" w:rsidP="00F13771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Методы, используемые в данной программе, более подробно представлены в блок-схемах на рисунках 6, 7, 8, 9 и 10.</w:t>
      </w:r>
    </w:p>
    <w:p w14:paraId="3AC61EEE" w14:textId="67C3E1BB" w:rsidR="00696B3D" w:rsidRDefault="00696B3D" w:rsidP="00696B3D">
      <w:pPr>
        <w:jc w:val="center"/>
        <w:rPr>
          <w:rFonts w:cs="Times New Roman"/>
          <w:szCs w:val="28"/>
          <w:lang w:eastAsia="ru-RU"/>
        </w:rPr>
      </w:pPr>
      <w:r w:rsidRPr="00696B3D">
        <w:rPr>
          <w:rFonts w:cs="Times New Roman"/>
          <w:noProof/>
          <w:szCs w:val="28"/>
          <w:lang w:eastAsia="ru-RU"/>
        </w:rPr>
        <w:drawing>
          <wp:inline distT="0" distB="0" distL="0" distR="0" wp14:anchorId="61D6941E" wp14:editId="7FFD3A7B">
            <wp:extent cx="1657581" cy="2724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C0F6" w14:textId="2EDB8E77" w:rsidR="00696B3D" w:rsidRPr="00AA39CC" w:rsidRDefault="00696B3D" w:rsidP="00696B3D">
      <w:pPr>
        <w:jc w:val="center"/>
        <w:rPr>
          <w:rFonts w:cs="Times New Roman"/>
          <w:szCs w:val="28"/>
          <w:lang w:eastAsia="ru-RU"/>
          <w:rPrChange w:id="24" w:author="Юлия Подгорнова" w:date="2020-12-17T00:06:00Z">
            <w:rPr>
              <w:rFonts w:cs="Times New Roman"/>
              <w:szCs w:val="28"/>
              <w:lang w:val="en-US" w:eastAsia="ru-RU"/>
            </w:rPr>
          </w:rPrChange>
        </w:rPr>
      </w:pPr>
      <w:r>
        <w:rPr>
          <w:rFonts w:cs="Times New Roman"/>
          <w:szCs w:val="28"/>
          <w:lang w:eastAsia="ru-RU"/>
        </w:rPr>
        <w:t xml:space="preserve">Рисунок 6 – </w:t>
      </w:r>
      <w:del w:id="25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26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>
        <w:rPr>
          <w:rFonts w:cs="Times New Roman"/>
          <w:szCs w:val="28"/>
          <w:lang w:eastAsia="ru-RU"/>
        </w:rPr>
        <w:t xml:space="preserve">-схема алгоритма метода </w:t>
      </w:r>
      <w:r>
        <w:rPr>
          <w:rFonts w:cs="Times New Roman"/>
          <w:szCs w:val="28"/>
          <w:lang w:val="en-US" w:eastAsia="ru-RU"/>
        </w:rPr>
        <w:t>contrast</w:t>
      </w:r>
    </w:p>
    <w:p w14:paraId="6E7268AA" w14:textId="77777777" w:rsidR="00696B3D" w:rsidRPr="00AA39CC" w:rsidRDefault="00696B3D" w:rsidP="00696B3D">
      <w:pPr>
        <w:jc w:val="center"/>
        <w:rPr>
          <w:rFonts w:cs="Times New Roman"/>
          <w:szCs w:val="28"/>
          <w:lang w:eastAsia="ru-RU"/>
          <w:rPrChange w:id="27" w:author="Юлия Подгорнова" w:date="2020-12-17T00:06:00Z">
            <w:rPr>
              <w:rFonts w:cs="Times New Roman"/>
              <w:szCs w:val="28"/>
              <w:lang w:val="en-US" w:eastAsia="ru-RU"/>
            </w:rPr>
          </w:rPrChange>
        </w:rPr>
      </w:pPr>
    </w:p>
    <w:p w14:paraId="4DB1430B" w14:textId="7BCBC495" w:rsidR="00696B3D" w:rsidRDefault="00696B3D" w:rsidP="00696B3D">
      <w:pPr>
        <w:jc w:val="center"/>
        <w:rPr>
          <w:rFonts w:cs="Times New Roman"/>
          <w:szCs w:val="28"/>
          <w:lang w:eastAsia="ru-RU"/>
        </w:rPr>
      </w:pPr>
      <w:r w:rsidRPr="00696B3D">
        <w:rPr>
          <w:rFonts w:cs="Times New Roman"/>
          <w:noProof/>
          <w:szCs w:val="28"/>
          <w:lang w:eastAsia="ru-RU"/>
        </w:rPr>
        <w:drawing>
          <wp:inline distT="0" distB="0" distL="0" distR="0" wp14:anchorId="25589AB0" wp14:editId="53330B8F">
            <wp:extent cx="1952898" cy="1609950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CE98" w14:textId="388FD608" w:rsidR="00696B3D" w:rsidRPr="00AA39CC" w:rsidRDefault="00696B3D" w:rsidP="00696B3D">
      <w:pPr>
        <w:jc w:val="center"/>
        <w:rPr>
          <w:rFonts w:cs="Times New Roman"/>
          <w:szCs w:val="28"/>
          <w:lang w:eastAsia="ru-RU"/>
          <w:rPrChange w:id="28" w:author="Юлия Подгорнова" w:date="2020-12-17T00:06:00Z">
            <w:rPr>
              <w:rFonts w:cs="Times New Roman"/>
              <w:szCs w:val="28"/>
              <w:lang w:val="en-US" w:eastAsia="ru-RU"/>
            </w:rPr>
          </w:rPrChange>
        </w:rPr>
      </w:pPr>
      <w:r>
        <w:rPr>
          <w:rFonts w:cs="Times New Roman"/>
          <w:szCs w:val="28"/>
          <w:lang w:eastAsia="ru-RU"/>
        </w:rPr>
        <w:t xml:space="preserve">Рисунок 7 – </w:t>
      </w:r>
      <w:del w:id="29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30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>
        <w:rPr>
          <w:rFonts w:cs="Times New Roman"/>
          <w:szCs w:val="28"/>
          <w:lang w:eastAsia="ru-RU"/>
        </w:rPr>
        <w:t xml:space="preserve">-схема алгоритма метода </w:t>
      </w:r>
      <w:proofErr w:type="spellStart"/>
      <w:r>
        <w:rPr>
          <w:rFonts w:cs="Times New Roman"/>
          <w:szCs w:val="28"/>
          <w:lang w:val="en-US" w:eastAsia="ru-RU"/>
        </w:rPr>
        <w:t>Morth</w:t>
      </w:r>
      <w:proofErr w:type="spellEnd"/>
    </w:p>
    <w:p w14:paraId="657025B8" w14:textId="77777777" w:rsidR="00696B3D" w:rsidRPr="00AA39CC" w:rsidRDefault="00696B3D" w:rsidP="00696B3D">
      <w:pPr>
        <w:jc w:val="center"/>
        <w:rPr>
          <w:rFonts w:cs="Times New Roman"/>
          <w:szCs w:val="28"/>
          <w:lang w:eastAsia="ru-RU"/>
          <w:rPrChange w:id="31" w:author="Юлия Подгорнова" w:date="2020-12-17T00:06:00Z">
            <w:rPr>
              <w:rFonts w:cs="Times New Roman"/>
              <w:szCs w:val="28"/>
              <w:lang w:val="en-US" w:eastAsia="ru-RU"/>
            </w:rPr>
          </w:rPrChange>
        </w:rPr>
      </w:pPr>
    </w:p>
    <w:p w14:paraId="4A841651" w14:textId="3DA2905E" w:rsidR="00696B3D" w:rsidRDefault="00696B3D" w:rsidP="00696B3D">
      <w:pPr>
        <w:jc w:val="center"/>
        <w:rPr>
          <w:rFonts w:cs="Times New Roman"/>
          <w:szCs w:val="28"/>
          <w:lang w:eastAsia="ru-RU"/>
        </w:rPr>
      </w:pPr>
      <w:r w:rsidRPr="00696B3D">
        <w:rPr>
          <w:rFonts w:cs="Times New Roman"/>
          <w:noProof/>
          <w:szCs w:val="28"/>
          <w:lang w:eastAsia="ru-RU"/>
        </w:rPr>
        <w:drawing>
          <wp:inline distT="0" distB="0" distL="0" distR="0" wp14:anchorId="208932CD" wp14:editId="4A6EB558">
            <wp:extent cx="1876687" cy="1781424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0861" w14:textId="4F985B26" w:rsidR="00696B3D" w:rsidRPr="00696B3D" w:rsidRDefault="00696B3D" w:rsidP="00696B3D">
      <w:pPr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8 – </w:t>
      </w:r>
      <w:del w:id="32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33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>
        <w:rPr>
          <w:rFonts w:cs="Times New Roman"/>
          <w:szCs w:val="28"/>
          <w:lang w:eastAsia="ru-RU"/>
        </w:rPr>
        <w:t xml:space="preserve">-схема алгоритма метода </w:t>
      </w:r>
      <w:r>
        <w:rPr>
          <w:rFonts w:cs="Times New Roman"/>
          <w:szCs w:val="28"/>
          <w:lang w:val="en-US" w:eastAsia="ru-RU"/>
        </w:rPr>
        <w:t>inversion</w:t>
      </w:r>
    </w:p>
    <w:p w14:paraId="43B9AC4D" w14:textId="77777777" w:rsidR="00696B3D" w:rsidRPr="00696B3D" w:rsidRDefault="00696B3D" w:rsidP="00696B3D">
      <w:pPr>
        <w:jc w:val="center"/>
        <w:rPr>
          <w:rFonts w:cs="Times New Roman"/>
          <w:szCs w:val="28"/>
          <w:lang w:eastAsia="ru-RU"/>
        </w:rPr>
      </w:pPr>
    </w:p>
    <w:p w14:paraId="399AA3E0" w14:textId="0952AD63" w:rsidR="00696B3D" w:rsidRDefault="003D178B" w:rsidP="00696B3D">
      <w:pPr>
        <w:jc w:val="center"/>
        <w:rPr>
          <w:rFonts w:cs="Times New Roman"/>
          <w:szCs w:val="28"/>
          <w:lang w:eastAsia="ru-RU"/>
        </w:rPr>
      </w:pPr>
      <w:r w:rsidRPr="003D178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0520EC" wp14:editId="3DCD0116">
            <wp:extent cx="3048425" cy="748769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715A" w14:textId="25C15306" w:rsidR="003D178B" w:rsidRPr="00AA39CC" w:rsidRDefault="003D178B" w:rsidP="00696B3D">
      <w:pPr>
        <w:jc w:val="center"/>
        <w:rPr>
          <w:rFonts w:cs="Times New Roman"/>
          <w:szCs w:val="28"/>
          <w:lang w:eastAsia="ru-RU"/>
          <w:rPrChange w:id="34" w:author="Юлия Подгорнова" w:date="2020-12-17T00:12:00Z">
            <w:rPr>
              <w:rFonts w:cs="Times New Roman"/>
              <w:szCs w:val="28"/>
              <w:lang w:val="en-US" w:eastAsia="ru-RU"/>
            </w:rPr>
          </w:rPrChange>
        </w:rPr>
      </w:pPr>
      <w:r>
        <w:rPr>
          <w:rFonts w:cs="Times New Roman"/>
          <w:szCs w:val="28"/>
          <w:lang w:eastAsia="ru-RU"/>
        </w:rPr>
        <w:t xml:space="preserve">Рисунок 9 – </w:t>
      </w:r>
      <w:del w:id="35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36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>
        <w:rPr>
          <w:rFonts w:cs="Times New Roman"/>
          <w:szCs w:val="28"/>
          <w:lang w:eastAsia="ru-RU"/>
        </w:rPr>
        <w:t xml:space="preserve">-схема метода </w:t>
      </w:r>
      <w:proofErr w:type="spellStart"/>
      <w:r>
        <w:rPr>
          <w:rFonts w:cs="Times New Roman"/>
          <w:szCs w:val="28"/>
          <w:lang w:val="en-US" w:eastAsia="ru-RU"/>
        </w:rPr>
        <w:t>OnlyBiggestArea</w:t>
      </w:r>
      <w:proofErr w:type="spellEnd"/>
    </w:p>
    <w:p w14:paraId="4E85E4CA" w14:textId="11DE50A7" w:rsidR="003E0E28" w:rsidRDefault="003E0E28" w:rsidP="00696B3D">
      <w:pPr>
        <w:jc w:val="center"/>
        <w:rPr>
          <w:rFonts w:cs="Times New Roman"/>
          <w:szCs w:val="28"/>
          <w:lang w:val="en-US" w:eastAsia="ru-RU"/>
        </w:rPr>
      </w:pPr>
      <w:r w:rsidRPr="003E0E2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61A5F5A" wp14:editId="3CC8BAE4">
            <wp:extent cx="2276793" cy="3648584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44B1" w14:textId="60AB0C31" w:rsidR="003E0E28" w:rsidRDefault="003E0E28" w:rsidP="003E0E28">
      <w:pPr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3E0E28">
        <w:rPr>
          <w:rFonts w:cs="Times New Roman"/>
          <w:szCs w:val="28"/>
          <w:lang w:val="en-US" w:eastAsia="ru-RU"/>
        </w:rPr>
        <w:t xml:space="preserve"> 10 – </w:t>
      </w:r>
      <w:del w:id="37" w:author="Юлия Подгорнова" w:date="2020-12-17T00:12:00Z">
        <w:r w:rsidDel="00AA39CC">
          <w:rPr>
            <w:rFonts w:cs="Times New Roman"/>
            <w:szCs w:val="28"/>
            <w:lang w:eastAsia="ru-RU"/>
          </w:rPr>
          <w:delText>блок</w:delText>
        </w:r>
      </w:del>
      <w:ins w:id="38" w:author="Юлия Подгорнова" w:date="2020-12-17T00:12:00Z">
        <w:r w:rsidR="00AA39CC">
          <w:rPr>
            <w:rFonts w:cs="Times New Roman"/>
            <w:szCs w:val="28"/>
            <w:lang w:eastAsia="ru-RU"/>
          </w:rPr>
          <w:t>Блок</w:t>
        </w:r>
      </w:ins>
      <w:r w:rsidRPr="003E0E28">
        <w:rPr>
          <w:rFonts w:cs="Times New Roman"/>
          <w:szCs w:val="28"/>
          <w:lang w:val="en-US" w:eastAsia="ru-RU"/>
        </w:rPr>
        <w:t>-</w:t>
      </w:r>
      <w:r>
        <w:rPr>
          <w:rFonts w:cs="Times New Roman"/>
          <w:szCs w:val="28"/>
          <w:lang w:eastAsia="ru-RU"/>
        </w:rPr>
        <w:t>схема</w:t>
      </w:r>
      <w:r w:rsidRPr="003E0E28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eastAsia="ru-RU"/>
        </w:rPr>
        <w:t>метода</w:t>
      </w:r>
      <w:r w:rsidRPr="003E0E28">
        <w:rPr>
          <w:rFonts w:cs="Times New Roman"/>
          <w:szCs w:val="28"/>
          <w:lang w:val="en-US" w:eastAsia="ru-RU"/>
        </w:rPr>
        <w:t xml:space="preserve"> </w:t>
      </w:r>
      <w:proofErr w:type="spellStart"/>
      <w:r>
        <w:rPr>
          <w:rFonts w:cs="Times New Roman"/>
          <w:szCs w:val="28"/>
          <w:lang w:val="en-US" w:eastAsia="ru-RU"/>
        </w:rPr>
        <w:t>cAcHcVcD_change</w:t>
      </w:r>
      <w:proofErr w:type="spellEnd"/>
    </w:p>
    <w:p w14:paraId="18C8D9CE" w14:textId="77777777" w:rsidR="003E0E28" w:rsidRPr="003D178B" w:rsidRDefault="003E0E28" w:rsidP="00696B3D">
      <w:pPr>
        <w:jc w:val="center"/>
        <w:rPr>
          <w:rFonts w:cs="Times New Roman"/>
          <w:szCs w:val="28"/>
          <w:lang w:val="en-US" w:eastAsia="ru-RU"/>
        </w:rPr>
      </w:pPr>
    </w:p>
    <w:p w14:paraId="211C8DFA" w14:textId="77777777" w:rsidR="007C402C" w:rsidRPr="003E0E28" w:rsidRDefault="007C402C">
      <w:pPr>
        <w:spacing w:after="200" w:line="276" w:lineRule="auto"/>
        <w:ind w:firstLine="0"/>
        <w:jc w:val="left"/>
        <w:rPr>
          <w:rFonts w:cs="Times New Roman"/>
          <w:szCs w:val="28"/>
          <w:lang w:val="en-US"/>
        </w:rPr>
      </w:pPr>
      <w:r w:rsidRPr="003E0E28">
        <w:rPr>
          <w:rFonts w:cs="Times New Roman"/>
          <w:szCs w:val="28"/>
          <w:lang w:val="en-US"/>
        </w:rPr>
        <w:br w:type="page"/>
      </w:r>
    </w:p>
    <w:p w14:paraId="5F7F77FA" w14:textId="7A6B5696" w:rsidR="003F051A" w:rsidRDefault="005A5CD6" w:rsidP="00671FC2">
      <w:pPr>
        <w:pStyle w:val="2"/>
        <w:spacing w:after="0"/>
        <w:rPr>
          <w:szCs w:val="28"/>
        </w:rPr>
      </w:pPr>
      <w:bookmarkStart w:id="39" w:name="_Toc59095448"/>
      <w:bookmarkStart w:id="40" w:name="_Toc59095585"/>
      <w:r>
        <w:lastRenderedPageBreak/>
        <w:t>3</w:t>
      </w:r>
      <w:r w:rsidR="00E2512A" w:rsidRPr="005A5CD6">
        <w:t xml:space="preserve">. </w:t>
      </w:r>
      <w:r w:rsidR="0051158B">
        <w:rPr>
          <w:szCs w:val="28"/>
        </w:rPr>
        <w:t>Тестирование</w:t>
      </w:r>
      <w:bookmarkEnd w:id="39"/>
      <w:bookmarkEnd w:id="40"/>
    </w:p>
    <w:p w14:paraId="5EF0A2B5" w14:textId="0A305DAD" w:rsidR="000E3CF1" w:rsidRDefault="000E3CF1" w:rsidP="00F13771">
      <w:pPr>
        <w:spacing w:line="240" w:lineRule="auto"/>
        <w:rPr>
          <w:lang w:eastAsia="ru-RU"/>
        </w:rPr>
      </w:pPr>
    </w:p>
    <w:p w14:paraId="0816FB35" w14:textId="476A912F" w:rsidR="00F13771" w:rsidRDefault="00F13771" w:rsidP="00F1377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Таблица</w:t>
      </w:r>
      <w:r w:rsidRPr="00F13771">
        <w:rPr>
          <w:rFonts w:cs="Times New Roman"/>
          <w:szCs w:val="28"/>
        </w:rPr>
        <w:t xml:space="preserve"> – Результаты обработки изображений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512"/>
        <w:gridCol w:w="3417"/>
        <w:gridCol w:w="3416"/>
      </w:tblGrid>
      <w:tr w:rsidR="00F13771" w:rsidRPr="00F13771" w14:paraId="2E8E8D71" w14:textId="77777777" w:rsidTr="004C1B40">
        <w:trPr>
          <w:jc w:val="center"/>
        </w:trPr>
        <w:tc>
          <w:tcPr>
            <w:tcW w:w="2512" w:type="dxa"/>
          </w:tcPr>
          <w:p w14:paraId="74AFC4B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</w:rPr>
              <w:t>Название</w:t>
            </w:r>
          </w:p>
        </w:tc>
        <w:tc>
          <w:tcPr>
            <w:tcW w:w="3417" w:type="dxa"/>
            <w:vAlign w:val="center"/>
          </w:tcPr>
          <w:p w14:paraId="161B987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</w:rPr>
              <w:t>Исходное изображение</w:t>
            </w:r>
          </w:p>
        </w:tc>
        <w:tc>
          <w:tcPr>
            <w:tcW w:w="3416" w:type="dxa"/>
            <w:vAlign w:val="center"/>
          </w:tcPr>
          <w:p w14:paraId="3BB51FB7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F13771">
              <w:rPr>
                <w:rFonts w:cs="Times New Roman"/>
                <w:noProof/>
                <w:sz w:val="24"/>
                <w:szCs w:val="24"/>
              </w:rPr>
              <w:t>Обработанное изображение</w:t>
            </w:r>
          </w:p>
        </w:tc>
      </w:tr>
      <w:tr w:rsidR="00F13771" w:rsidRPr="00F13771" w14:paraId="286059D3" w14:textId="77777777" w:rsidTr="004C1B40">
        <w:trPr>
          <w:jc w:val="center"/>
        </w:trPr>
        <w:tc>
          <w:tcPr>
            <w:tcW w:w="2512" w:type="dxa"/>
            <w:vAlign w:val="center"/>
          </w:tcPr>
          <w:p w14:paraId="2DD4F95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mdb028</w:t>
            </w:r>
          </w:p>
        </w:tc>
        <w:tc>
          <w:tcPr>
            <w:tcW w:w="3417" w:type="dxa"/>
            <w:vAlign w:val="center"/>
          </w:tcPr>
          <w:p w14:paraId="5E6EA83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  <w:p w14:paraId="5639355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6961B38" wp14:editId="2AE9D099">
                  <wp:extent cx="1216660" cy="1216660"/>
                  <wp:effectExtent l="0" t="0" r="2540" b="254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C0ADEF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416" w:type="dxa"/>
            <w:vAlign w:val="center"/>
          </w:tcPr>
          <w:p w14:paraId="59DDADC6" w14:textId="4F0B07C2" w:rsidR="00F13771" w:rsidRPr="00F13771" w:rsidRDefault="00C77666" w:rsidP="009D6D31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4D57843A">
                <v:shape id="_x0000_i1044" type="#_x0000_t75" style="width:96pt;height:96pt">
                  <v:imagedata r:id="rId60" o:title="mdb028"/>
                </v:shape>
              </w:pict>
            </w:r>
          </w:p>
        </w:tc>
      </w:tr>
      <w:tr w:rsidR="00F13771" w:rsidRPr="00F13771" w14:paraId="673BCF4A" w14:textId="77777777" w:rsidTr="004C1B40">
        <w:trPr>
          <w:jc w:val="center"/>
        </w:trPr>
        <w:tc>
          <w:tcPr>
            <w:tcW w:w="2512" w:type="dxa"/>
            <w:vAlign w:val="center"/>
          </w:tcPr>
          <w:p w14:paraId="1362C5C7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mdb028_1</w:t>
            </w:r>
          </w:p>
        </w:tc>
        <w:tc>
          <w:tcPr>
            <w:tcW w:w="3417" w:type="dxa"/>
            <w:vAlign w:val="center"/>
          </w:tcPr>
          <w:p w14:paraId="4F4A19C4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68CB501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7D6E2F" wp14:editId="26F8C57C">
                  <wp:extent cx="1216800" cy="1216800"/>
                  <wp:effectExtent l="0" t="0" r="2540" b="2540"/>
                  <wp:docPr id="125" name="Рисунок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CB6A2D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vAlign w:val="center"/>
          </w:tcPr>
          <w:p w14:paraId="48B51D8F" w14:textId="547214F9" w:rsidR="00F13771" w:rsidRPr="00F13771" w:rsidRDefault="00C77666" w:rsidP="009D6D3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30B3E370">
                <v:shape id="_x0000_i1045" type="#_x0000_t75" style="width:96pt;height:96pt">
                  <v:imagedata r:id="rId62" o:title="mdb028_1"/>
                </v:shape>
              </w:pict>
            </w:r>
          </w:p>
        </w:tc>
      </w:tr>
      <w:tr w:rsidR="00F13771" w:rsidRPr="00F13771" w14:paraId="30EDD916" w14:textId="77777777" w:rsidTr="004C1B40">
        <w:trPr>
          <w:jc w:val="center"/>
        </w:trPr>
        <w:tc>
          <w:tcPr>
            <w:tcW w:w="2512" w:type="dxa"/>
            <w:vAlign w:val="center"/>
          </w:tcPr>
          <w:p w14:paraId="7C8C29A3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mdb032</w:t>
            </w:r>
          </w:p>
        </w:tc>
        <w:tc>
          <w:tcPr>
            <w:tcW w:w="3417" w:type="dxa"/>
            <w:vAlign w:val="center"/>
          </w:tcPr>
          <w:p w14:paraId="282657A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61FDDB9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ACB82E" wp14:editId="6C229234">
                  <wp:extent cx="1216800" cy="1216800"/>
                  <wp:effectExtent l="0" t="0" r="2540" b="254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D161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vAlign w:val="center"/>
          </w:tcPr>
          <w:p w14:paraId="56A5C7C6" w14:textId="7E96B137" w:rsidR="00F13771" w:rsidRPr="00F13771" w:rsidRDefault="009D6D3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9B72B8" wp14:editId="0D478940">
                  <wp:extent cx="1228725" cy="1228725"/>
                  <wp:effectExtent l="0" t="0" r="9525" b="9525"/>
                  <wp:docPr id="43" name="Рисунок 43" descr="C:\Users\minir\AppData\Local\Microsoft\Windows\INetCache\Content.Word\mdb032.bmp_filled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minir\AppData\Local\Microsoft\Windows\INetCache\Content.Word\mdb032.bmp_filled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771" w:rsidRPr="00F13771" w14:paraId="3BB9C582" w14:textId="77777777" w:rsidTr="004C1B40">
        <w:trPr>
          <w:jc w:val="center"/>
        </w:trPr>
        <w:tc>
          <w:tcPr>
            <w:tcW w:w="2512" w:type="dxa"/>
            <w:vAlign w:val="center"/>
          </w:tcPr>
          <w:p w14:paraId="1458647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mdb032_1</w:t>
            </w:r>
          </w:p>
        </w:tc>
        <w:tc>
          <w:tcPr>
            <w:tcW w:w="3417" w:type="dxa"/>
            <w:vAlign w:val="center"/>
          </w:tcPr>
          <w:p w14:paraId="1E13EA0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7D04CCA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B652897" wp14:editId="22D32769">
                  <wp:extent cx="1216800" cy="1216800"/>
                  <wp:effectExtent l="0" t="0" r="2540" b="254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2B1308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vAlign w:val="center"/>
          </w:tcPr>
          <w:p w14:paraId="5B85EBF4" w14:textId="7E63807D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97B9966">
                <v:shape id="_x0000_i1046" type="#_x0000_t75" style="width:99pt;height:99pt">
                  <v:imagedata r:id="rId66" o:title="mdb032_1"/>
                </v:shape>
              </w:pict>
            </w:r>
          </w:p>
        </w:tc>
      </w:tr>
      <w:tr w:rsidR="00F13771" w:rsidRPr="00F13771" w14:paraId="2A46DD13" w14:textId="77777777" w:rsidTr="004C1B40">
        <w:trPr>
          <w:jc w:val="center"/>
        </w:trPr>
        <w:tc>
          <w:tcPr>
            <w:tcW w:w="2512" w:type="dxa"/>
            <w:vAlign w:val="center"/>
          </w:tcPr>
          <w:p w14:paraId="60DAEC35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mdb058</w:t>
            </w:r>
          </w:p>
        </w:tc>
        <w:tc>
          <w:tcPr>
            <w:tcW w:w="3417" w:type="dxa"/>
            <w:vAlign w:val="center"/>
          </w:tcPr>
          <w:p w14:paraId="49A4A13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BCAA84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D754653" wp14:editId="0717AB08">
                  <wp:extent cx="1216800" cy="1216800"/>
                  <wp:effectExtent l="0" t="0" r="2540" b="254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A5B28F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vAlign w:val="center"/>
          </w:tcPr>
          <w:p w14:paraId="47BFF5D6" w14:textId="56513D37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6C76DBA6">
                <v:shape id="_x0000_i1047" type="#_x0000_t75" style="width:101.25pt;height:101.25pt">
                  <v:imagedata r:id="rId68" o:title="mdb058"/>
                </v:shape>
              </w:pict>
            </w:r>
          </w:p>
        </w:tc>
      </w:tr>
    </w:tbl>
    <w:p w14:paraId="5A18C8E9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57719765" w14:textId="55E5C2A2" w:rsidR="00F13771" w:rsidRPr="00F13771" w:rsidRDefault="00F13771" w:rsidP="00F13771">
      <w:pPr>
        <w:rPr>
          <w:rFonts w:cs="Times New Roman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</w:p>
    <w:tbl>
      <w:tblPr>
        <w:tblStyle w:val="ad"/>
        <w:tblW w:w="0" w:type="auto"/>
        <w:tblInd w:w="-19" w:type="dxa"/>
        <w:tblLook w:val="04A0" w:firstRow="1" w:lastRow="0" w:firstColumn="1" w:lastColumn="0" w:noHBand="0" w:noVBand="1"/>
        <w:tblPrChange w:id="41" w:author="Юлия Подгорнова" w:date="2020-12-17T00:13:00Z">
          <w:tblPr>
            <w:tblStyle w:val="a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27"/>
        <w:gridCol w:w="2430"/>
        <w:gridCol w:w="122"/>
        <w:gridCol w:w="3147"/>
        <w:gridCol w:w="122"/>
        <w:gridCol w:w="3294"/>
        <w:gridCol w:w="122"/>
        <w:tblGridChange w:id="42">
          <w:tblGrid>
            <w:gridCol w:w="2512"/>
            <w:gridCol w:w="3417"/>
            <w:gridCol w:w="3416"/>
          </w:tblGrid>
        </w:tblGridChange>
      </w:tblGrid>
      <w:tr w:rsidR="00F13771" w:rsidRPr="00F13771" w14:paraId="443AF4FB" w14:textId="77777777" w:rsidTr="00DD3840">
        <w:trPr>
          <w:gridBefore w:val="1"/>
          <w:wBefore w:w="127" w:type="dxa"/>
        </w:trPr>
        <w:tc>
          <w:tcPr>
            <w:tcW w:w="2552" w:type="dxa"/>
            <w:gridSpan w:val="2"/>
            <w:tcPrChange w:id="43" w:author="Юлия Подгорнова" w:date="2020-12-17T00:13:00Z">
              <w:tcPr>
                <w:tcW w:w="2512" w:type="dxa"/>
              </w:tcPr>
            </w:tcPrChange>
          </w:tcPr>
          <w:p w14:paraId="1A76861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mdb058_1</w:t>
            </w:r>
          </w:p>
        </w:tc>
        <w:tc>
          <w:tcPr>
            <w:tcW w:w="3269" w:type="dxa"/>
            <w:gridSpan w:val="2"/>
            <w:tcPrChange w:id="44" w:author="Юлия Подгорнова" w:date="2020-12-17T00:13:00Z">
              <w:tcPr>
                <w:tcW w:w="3417" w:type="dxa"/>
              </w:tcPr>
            </w:tcPrChange>
          </w:tcPr>
          <w:p w14:paraId="5001CA82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6FC2CDF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D1BDCE" wp14:editId="396B7BE7">
                  <wp:extent cx="1216800" cy="1216800"/>
                  <wp:effectExtent l="0" t="0" r="2540" b="254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65714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45" w:author="Юлия Подгорнова" w:date="2020-12-17T00:13:00Z">
              <w:tcPr>
                <w:tcW w:w="3416" w:type="dxa"/>
              </w:tcPr>
            </w:tcPrChange>
          </w:tcPr>
          <w:p w14:paraId="17BD5F0F" w14:textId="77777777" w:rsidR="004F0370" w:rsidRDefault="004F0370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11B768C4" w14:textId="1BD1DC18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0CD7B537">
                <v:shape id="_x0000_i1048" type="#_x0000_t75" style="width:93pt;height:93pt">
                  <v:imagedata r:id="rId70" o:title="mdb058_1"/>
                </v:shape>
              </w:pict>
            </w:r>
          </w:p>
        </w:tc>
      </w:tr>
      <w:tr w:rsidR="00F13771" w:rsidRPr="00F13771" w14:paraId="2D193974" w14:textId="77777777" w:rsidTr="00DD3840">
        <w:trPr>
          <w:gridBefore w:val="1"/>
          <w:wBefore w:w="127" w:type="dxa"/>
        </w:trPr>
        <w:tc>
          <w:tcPr>
            <w:tcW w:w="2552" w:type="dxa"/>
            <w:gridSpan w:val="2"/>
            <w:tcPrChange w:id="46" w:author="Юлия Подгорнова" w:date="2020-12-17T00:13:00Z">
              <w:tcPr>
                <w:tcW w:w="2512" w:type="dxa"/>
              </w:tcPr>
            </w:tcPrChange>
          </w:tcPr>
          <w:p w14:paraId="24D5097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mdb075</w:t>
            </w:r>
          </w:p>
        </w:tc>
        <w:tc>
          <w:tcPr>
            <w:tcW w:w="3269" w:type="dxa"/>
            <w:gridSpan w:val="2"/>
            <w:tcPrChange w:id="47" w:author="Юлия Подгорнова" w:date="2020-12-17T00:13:00Z">
              <w:tcPr>
                <w:tcW w:w="3417" w:type="dxa"/>
              </w:tcPr>
            </w:tcPrChange>
          </w:tcPr>
          <w:p w14:paraId="1BD9E51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137682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C85CD6" wp14:editId="0C9E6B4A">
                  <wp:extent cx="1216800" cy="1216800"/>
                  <wp:effectExtent l="0" t="0" r="254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4234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48" w:author="Юлия Подгорнова" w:date="2020-12-17T00:13:00Z">
              <w:tcPr>
                <w:tcW w:w="3416" w:type="dxa"/>
              </w:tcPr>
            </w:tcPrChange>
          </w:tcPr>
          <w:p w14:paraId="10E65E0F" w14:textId="77777777" w:rsidR="004F0370" w:rsidRDefault="004F0370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54E9EC40" w14:textId="0BC4E58A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9BE2878">
                <v:shape id="_x0000_i1049" type="#_x0000_t75" style="width:96.75pt;height:96.75pt">
                  <v:imagedata r:id="rId72" o:title="mdb075"/>
                </v:shape>
              </w:pict>
            </w:r>
          </w:p>
        </w:tc>
      </w:tr>
      <w:tr w:rsidR="00F13771" w:rsidRPr="00F13771" w14:paraId="0B8462DF" w14:textId="77777777" w:rsidTr="00DD3840">
        <w:trPr>
          <w:gridBefore w:val="1"/>
          <w:wBefore w:w="127" w:type="dxa"/>
        </w:trPr>
        <w:tc>
          <w:tcPr>
            <w:tcW w:w="2552" w:type="dxa"/>
            <w:gridSpan w:val="2"/>
            <w:tcPrChange w:id="49" w:author="Юлия Подгорнова" w:date="2020-12-17T00:13:00Z">
              <w:tcPr>
                <w:tcW w:w="2512" w:type="dxa"/>
              </w:tcPr>
            </w:tcPrChange>
          </w:tcPr>
          <w:p w14:paraId="3BBDE7B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mdb075_1</w:t>
            </w:r>
          </w:p>
        </w:tc>
        <w:tc>
          <w:tcPr>
            <w:tcW w:w="3269" w:type="dxa"/>
            <w:gridSpan w:val="2"/>
            <w:tcPrChange w:id="50" w:author="Юлия Подгорнова" w:date="2020-12-17T00:13:00Z">
              <w:tcPr>
                <w:tcW w:w="3417" w:type="dxa"/>
              </w:tcPr>
            </w:tcPrChange>
          </w:tcPr>
          <w:p w14:paraId="7F6E2EE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109C682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E6BED6" wp14:editId="27340464">
                  <wp:extent cx="1216800" cy="1216800"/>
                  <wp:effectExtent l="0" t="0" r="2540" b="254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12F7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51" w:author="Юлия Подгорнова" w:date="2020-12-17T00:13:00Z">
              <w:tcPr>
                <w:tcW w:w="3416" w:type="dxa"/>
              </w:tcPr>
            </w:tcPrChange>
          </w:tcPr>
          <w:p w14:paraId="111A08A9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415596BB" w14:textId="2EA64131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5A663D8">
                <v:shape id="_x0000_i1050" type="#_x0000_t75" style="width:100.5pt;height:100.5pt">
                  <v:imagedata r:id="rId74" o:title="mdb075_1"/>
                </v:shape>
              </w:pict>
            </w:r>
          </w:p>
        </w:tc>
      </w:tr>
      <w:tr w:rsidR="00F13771" w:rsidRPr="00F13771" w14:paraId="566454AE" w14:textId="77777777" w:rsidTr="00DD3840">
        <w:tblPrEx>
          <w:jc w:val="center"/>
          <w:tblInd w:w="0" w:type="dxa"/>
          <w:tblPrExChange w:id="52" w:author="Юлия Подгорнова" w:date="2020-12-17T00:13:00Z">
            <w:tblPrEx>
              <w:jc w:val="center"/>
            </w:tblPrEx>
          </w:tblPrExChange>
        </w:tblPrEx>
        <w:trPr>
          <w:gridAfter w:val="1"/>
          <w:wAfter w:w="122" w:type="dxa"/>
          <w:jc w:val="center"/>
          <w:trPrChange w:id="53" w:author="Юлия Подгорнова" w:date="2020-12-17T00:13:00Z">
            <w:trPr>
              <w:jc w:val="center"/>
            </w:trPr>
          </w:trPrChange>
        </w:trPr>
        <w:tc>
          <w:tcPr>
            <w:tcW w:w="2557" w:type="dxa"/>
            <w:gridSpan w:val="2"/>
            <w:vAlign w:val="center"/>
            <w:tcPrChange w:id="54" w:author="Юлия Подгорнова" w:date="2020-12-17T00:13:00Z">
              <w:tcPr>
                <w:tcW w:w="2512" w:type="dxa"/>
                <w:vAlign w:val="center"/>
              </w:tcPr>
            </w:tcPrChange>
          </w:tcPr>
          <w:p w14:paraId="49612DF3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mdb092</w:t>
            </w:r>
          </w:p>
        </w:tc>
        <w:tc>
          <w:tcPr>
            <w:tcW w:w="3269" w:type="dxa"/>
            <w:gridSpan w:val="2"/>
            <w:vAlign w:val="center"/>
            <w:tcPrChange w:id="55" w:author="Юлия Подгорнова" w:date="2020-12-17T00:13:00Z">
              <w:tcPr>
                <w:tcW w:w="3417" w:type="dxa"/>
                <w:vAlign w:val="center"/>
              </w:tcPr>
            </w:tcPrChange>
          </w:tcPr>
          <w:p w14:paraId="302C988C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9E50176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07BF74" wp14:editId="29488F79">
                  <wp:extent cx="1216800" cy="1216800"/>
                  <wp:effectExtent l="0" t="0" r="2540" b="254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5D41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  <w:tcPrChange w:id="56" w:author="Юлия Подгорнова" w:date="2020-12-17T00:13:00Z">
              <w:tcPr>
                <w:tcW w:w="3416" w:type="dxa"/>
                <w:vAlign w:val="center"/>
              </w:tcPr>
            </w:tcPrChange>
          </w:tcPr>
          <w:p w14:paraId="4056A0D1" w14:textId="5E45F25A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8C6E0B8">
                <v:shape id="_x0000_i1051" type="#_x0000_t75" style="width:99.75pt;height:99.75pt">
                  <v:imagedata r:id="rId76" o:title="mdb092"/>
                </v:shape>
              </w:pict>
            </w:r>
          </w:p>
        </w:tc>
      </w:tr>
      <w:tr w:rsidR="00F13771" w:rsidRPr="00F13771" w14:paraId="5CA700C4" w14:textId="77777777" w:rsidTr="00DD3840">
        <w:tblPrEx>
          <w:jc w:val="center"/>
          <w:tblInd w:w="0" w:type="dxa"/>
          <w:tblPrExChange w:id="57" w:author="Юлия Подгорнова" w:date="2020-12-17T00:13:00Z">
            <w:tblPrEx>
              <w:jc w:val="center"/>
            </w:tblPrEx>
          </w:tblPrExChange>
        </w:tblPrEx>
        <w:trPr>
          <w:gridAfter w:val="1"/>
          <w:wAfter w:w="122" w:type="dxa"/>
          <w:jc w:val="center"/>
          <w:trPrChange w:id="58" w:author="Юлия Подгорнова" w:date="2020-12-17T00:13:00Z">
            <w:trPr>
              <w:jc w:val="center"/>
            </w:trPr>
          </w:trPrChange>
        </w:trPr>
        <w:tc>
          <w:tcPr>
            <w:tcW w:w="2557" w:type="dxa"/>
            <w:gridSpan w:val="2"/>
            <w:vAlign w:val="center"/>
            <w:tcPrChange w:id="59" w:author="Юлия Подгорнова" w:date="2020-12-17T00:13:00Z">
              <w:tcPr>
                <w:tcW w:w="2512" w:type="dxa"/>
                <w:vAlign w:val="center"/>
              </w:tcPr>
            </w:tcPrChange>
          </w:tcPr>
          <w:p w14:paraId="6211807C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mdb092_1</w:t>
            </w:r>
          </w:p>
        </w:tc>
        <w:tc>
          <w:tcPr>
            <w:tcW w:w="3269" w:type="dxa"/>
            <w:gridSpan w:val="2"/>
            <w:vAlign w:val="center"/>
            <w:tcPrChange w:id="60" w:author="Юлия Подгорнова" w:date="2020-12-17T00:13:00Z">
              <w:tcPr>
                <w:tcW w:w="3417" w:type="dxa"/>
                <w:vAlign w:val="center"/>
              </w:tcPr>
            </w:tcPrChange>
          </w:tcPr>
          <w:p w14:paraId="547AF6C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C591E9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F89489" wp14:editId="1566F13D">
                  <wp:extent cx="1216800" cy="1216800"/>
                  <wp:effectExtent l="0" t="0" r="2540" b="254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622A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  <w:tcPrChange w:id="61" w:author="Юлия Подгорнова" w:date="2020-12-17T00:13:00Z">
              <w:tcPr>
                <w:tcW w:w="3416" w:type="dxa"/>
                <w:vAlign w:val="center"/>
              </w:tcPr>
            </w:tcPrChange>
          </w:tcPr>
          <w:p w14:paraId="6A9B2352" w14:textId="77335D5D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4DF619C2">
                <v:shape id="_x0000_i1052" type="#_x0000_t75" style="width:101.25pt;height:101.25pt">
                  <v:imagedata r:id="rId78" o:title="mdb092_1"/>
                </v:shape>
              </w:pict>
            </w:r>
          </w:p>
        </w:tc>
      </w:tr>
    </w:tbl>
    <w:p w14:paraId="249561A7" w14:textId="7D68BF09" w:rsid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5F0F1748" w14:textId="12B0AAC3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11CFFCEB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73268528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27CF3BCE" w14:textId="45BAF168" w:rsidR="00F13771" w:rsidRDefault="00F13771" w:rsidP="00F1377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</w:p>
    <w:tbl>
      <w:tblPr>
        <w:tblStyle w:val="ad"/>
        <w:tblW w:w="0" w:type="auto"/>
        <w:tblInd w:w="-241" w:type="dxa"/>
        <w:tblLook w:val="04A0" w:firstRow="1" w:lastRow="0" w:firstColumn="1" w:lastColumn="0" w:noHBand="0" w:noVBand="1"/>
        <w:tblPrChange w:id="62" w:author="Юлия Подгорнова" w:date="2020-12-17T00:13:00Z">
          <w:tblPr>
            <w:tblStyle w:val="a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241"/>
        <w:gridCol w:w="2279"/>
        <w:gridCol w:w="233"/>
        <w:gridCol w:w="3184"/>
        <w:gridCol w:w="233"/>
        <w:gridCol w:w="3183"/>
        <w:gridCol w:w="233"/>
        <w:tblGridChange w:id="63">
          <w:tblGrid>
            <w:gridCol w:w="2512"/>
            <w:gridCol w:w="3417"/>
            <w:gridCol w:w="3416"/>
          </w:tblGrid>
        </w:tblGridChange>
      </w:tblGrid>
      <w:tr w:rsidR="00F13771" w:rsidRPr="00F13771" w14:paraId="43D47D43" w14:textId="77777777" w:rsidTr="00632E7D">
        <w:trPr>
          <w:gridBefore w:val="1"/>
          <w:wBefore w:w="241" w:type="dxa"/>
        </w:trPr>
        <w:tc>
          <w:tcPr>
            <w:tcW w:w="2512" w:type="dxa"/>
            <w:gridSpan w:val="2"/>
            <w:tcPrChange w:id="64" w:author="Юлия Подгорнова" w:date="2020-12-17T00:13:00Z">
              <w:tcPr>
                <w:tcW w:w="2512" w:type="dxa"/>
              </w:tcPr>
            </w:tcPrChange>
          </w:tcPr>
          <w:p w14:paraId="1491081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mdb095</w:t>
            </w:r>
          </w:p>
        </w:tc>
        <w:tc>
          <w:tcPr>
            <w:tcW w:w="3417" w:type="dxa"/>
            <w:gridSpan w:val="2"/>
            <w:tcPrChange w:id="65" w:author="Юлия Подгорнова" w:date="2020-12-17T00:13:00Z">
              <w:tcPr>
                <w:tcW w:w="3417" w:type="dxa"/>
              </w:tcPr>
            </w:tcPrChange>
          </w:tcPr>
          <w:p w14:paraId="1AF01B6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857BEA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D9CDF9" wp14:editId="3DBF71C5">
                  <wp:extent cx="1216800" cy="1216800"/>
                  <wp:effectExtent l="0" t="0" r="2540" b="254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9885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66" w:author="Юлия Подгорнова" w:date="2020-12-17T00:13:00Z">
              <w:tcPr>
                <w:tcW w:w="3416" w:type="dxa"/>
              </w:tcPr>
            </w:tcPrChange>
          </w:tcPr>
          <w:p w14:paraId="1F2F9D7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0B89262" w14:textId="53A3398F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39B55E5B">
                <v:shape id="_x0000_i1053" type="#_x0000_t75" style="width:99.75pt;height:99.75pt">
                  <v:imagedata r:id="rId80" o:title="mdb095"/>
                </v:shape>
              </w:pict>
            </w:r>
          </w:p>
        </w:tc>
      </w:tr>
      <w:tr w:rsidR="00F13771" w:rsidRPr="00F13771" w14:paraId="4F38C804" w14:textId="77777777" w:rsidTr="00632E7D">
        <w:trPr>
          <w:gridBefore w:val="1"/>
          <w:wBefore w:w="241" w:type="dxa"/>
        </w:trPr>
        <w:tc>
          <w:tcPr>
            <w:tcW w:w="2512" w:type="dxa"/>
            <w:gridSpan w:val="2"/>
            <w:tcPrChange w:id="67" w:author="Юлия Подгорнова" w:date="2020-12-17T00:13:00Z">
              <w:tcPr>
                <w:tcW w:w="2512" w:type="dxa"/>
              </w:tcPr>
            </w:tcPrChange>
          </w:tcPr>
          <w:p w14:paraId="49D64E0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mdb095_1</w:t>
            </w:r>
          </w:p>
        </w:tc>
        <w:tc>
          <w:tcPr>
            <w:tcW w:w="3417" w:type="dxa"/>
            <w:gridSpan w:val="2"/>
            <w:tcPrChange w:id="68" w:author="Юлия Подгорнова" w:date="2020-12-17T00:13:00Z">
              <w:tcPr>
                <w:tcW w:w="3417" w:type="dxa"/>
              </w:tcPr>
            </w:tcPrChange>
          </w:tcPr>
          <w:p w14:paraId="3D7B596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022750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17B60E" wp14:editId="36B01CD7">
                  <wp:extent cx="1216800" cy="1216800"/>
                  <wp:effectExtent l="0" t="0" r="2540" b="25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F690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69" w:author="Юлия Подгорнова" w:date="2020-12-17T00:13:00Z">
              <w:tcPr>
                <w:tcW w:w="3416" w:type="dxa"/>
              </w:tcPr>
            </w:tcPrChange>
          </w:tcPr>
          <w:p w14:paraId="31B6C855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2551E5F5" w14:textId="1CA9E8EE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635E1CF">
                <v:shape id="_x0000_i1054" type="#_x0000_t75" style="width:92.25pt;height:92.25pt">
                  <v:imagedata r:id="rId82" o:title="mdb095_1"/>
                </v:shape>
              </w:pict>
            </w:r>
          </w:p>
          <w:p w14:paraId="6F9C0355" w14:textId="62710822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28597B3E" w14:textId="77777777" w:rsidTr="00632E7D">
        <w:trPr>
          <w:gridBefore w:val="1"/>
          <w:wBefore w:w="241" w:type="dxa"/>
        </w:trPr>
        <w:tc>
          <w:tcPr>
            <w:tcW w:w="2512" w:type="dxa"/>
            <w:gridSpan w:val="2"/>
            <w:tcPrChange w:id="70" w:author="Юлия Подгорнова" w:date="2020-12-17T00:13:00Z">
              <w:tcPr>
                <w:tcW w:w="2512" w:type="dxa"/>
              </w:tcPr>
            </w:tcPrChange>
          </w:tcPr>
          <w:p w14:paraId="505E304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mdb102</w:t>
            </w:r>
          </w:p>
        </w:tc>
        <w:tc>
          <w:tcPr>
            <w:tcW w:w="3417" w:type="dxa"/>
            <w:gridSpan w:val="2"/>
            <w:tcPrChange w:id="71" w:author="Юлия Подгорнова" w:date="2020-12-17T00:13:00Z">
              <w:tcPr>
                <w:tcW w:w="3417" w:type="dxa"/>
              </w:tcPr>
            </w:tcPrChange>
          </w:tcPr>
          <w:p w14:paraId="486EB9B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5AD72B2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938879" wp14:editId="06E73EDD">
                  <wp:extent cx="1216800" cy="1216800"/>
                  <wp:effectExtent l="0" t="0" r="2540" b="254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9F14D8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tcPrChange w:id="72" w:author="Юлия Подгорнова" w:date="2020-12-17T00:13:00Z">
              <w:tcPr>
                <w:tcW w:w="3416" w:type="dxa"/>
              </w:tcPr>
            </w:tcPrChange>
          </w:tcPr>
          <w:p w14:paraId="3AEC51F1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346BF04A" w14:textId="60AE406C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41CEA857">
                <v:shape id="_x0000_i1055" type="#_x0000_t75" style="width:96pt;height:96pt">
                  <v:imagedata r:id="rId84" o:title="mdb102"/>
                </v:shape>
              </w:pict>
            </w:r>
          </w:p>
          <w:p w14:paraId="70EF533F" w14:textId="22FF3A4A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215D2B6E" w14:textId="77777777" w:rsidTr="00632E7D">
        <w:tblPrEx>
          <w:jc w:val="center"/>
          <w:tblInd w:w="0" w:type="dxa"/>
          <w:tblPrExChange w:id="73" w:author="Юлия Подгорнова" w:date="2020-12-17T00:13:00Z">
            <w:tblPrEx>
              <w:jc w:val="center"/>
            </w:tblPrEx>
          </w:tblPrExChange>
        </w:tblPrEx>
        <w:trPr>
          <w:gridAfter w:val="1"/>
          <w:wAfter w:w="233" w:type="dxa"/>
          <w:jc w:val="center"/>
          <w:trPrChange w:id="74" w:author="Юлия Подгорнова" w:date="2020-12-17T00:13:00Z">
            <w:trPr>
              <w:jc w:val="center"/>
            </w:trPr>
          </w:trPrChange>
        </w:trPr>
        <w:tc>
          <w:tcPr>
            <w:tcW w:w="2520" w:type="dxa"/>
            <w:gridSpan w:val="2"/>
            <w:vAlign w:val="center"/>
            <w:tcPrChange w:id="75" w:author="Юлия Подгорнова" w:date="2020-12-17T00:13:00Z">
              <w:tcPr>
                <w:tcW w:w="2512" w:type="dxa"/>
                <w:vAlign w:val="center"/>
              </w:tcPr>
            </w:tcPrChange>
          </w:tcPr>
          <w:p w14:paraId="54361372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mdb102_1</w:t>
            </w:r>
          </w:p>
        </w:tc>
        <w:tc>
          <w:tcPr>
            <w:tcW w:w="3417" w:type="dxa"/>
            <w:gridSpan w:val="2"/>
            <w:vAlign w:val="center"/>
            <w:tcPrChange w:id="76" w:author="Юлия Подгорнова" w:date="2020-12-17T00:13:00Z">
              <w:tcPr>
                <w:tcW w:w="3417" w:type="dxa"/>
                <w:vAlign w:val="center"/>
              </w:tcPr>
            </w:tcPrChange>
          </w:tcPr>
          <w:p w14:paraId="3994CC7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C73BE3B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87E96E2" wp14:editId="5B6F4BAB">
                  <wp:extent cx="1216800" cy="1216800"/>
                  <wp:effectExtent l="0" t="0" r="2540" b="254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55933C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  <w:tcPrChange w:id="77" w:author="Юлия Подгорнова" w:date="2020-12-17T00:13:00Z">
              <w:tcPr>
                <w:tcW w:w="3416" w:type="dxa"/>
                <w:vAlign w:val="center"/>
              </w:tcPr>
            </w:tcPrChange>
          </w:tcPr>
          <w:p w14:paraId="30FE284F" w14:textId="3D7AFBAF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2D16C006">
                <v:shape id="_x0000_i1056" type="#_x0000_t75" style="width:94.5pt;height:94.5pt">
                  <v:imagedata r:id="rId86" o:title="mdb102_1"/>
                </v:shape>
              </w:pict>
            </w:r>
          </w:p>
        </w:tc>
      </w:tr>
      <w:tr w:rsidR="00F13771" w:rsidRPr="00F13771" w14:paraId="606052B1" w14:textId="77777777" w:rsidTr="00632E7D">
        <w:tblPrEx>
          <w:jc w:val="center"/>
          <w:tblInd w:w="0" w:type="dxa"/>
          <w:tblPrExChange w:id="78" w:author="Юлия Подгорнова" w:date="2020-12-17T00:13:00Z">
            <w:tblPrEx>
              <w:jc w:val="center"/>
            </w:tblPrEx>
          </w:tblPrExChange>
        </w:tblPrEx>
        <w:trPr>
          <w:gridAfter w:val="1"/>
          <w:wAfter w:w="233" w:type="dxa"/>
          <w:jc w:val="center"/>
          <w:trPrChange w:id="79" w:author="Юлия Подгорнова" w:date="2020-12-17T00:13:00Z">
            <w:trPr>
              <w:jc w:val="center"/>
            </w:trPr>
          </w:trPrChange>
        </w:trPr>
        <w:tc>
          <w:tcPr>
            <w:tcW w:w="2520" w:type="dxa"/>
            <w:gridSpan w:val="2"/>
            <w:vAlign w:val="center"/>
            <w:tcPrChange w:id="80" w:author="Юлия Подгорнова" w:date="2020-12-17T00:13:00Z">
              <w:tcPr>
                <w:tcW w:w="2512" w:type="dxa"/>
                <w:vAlign w:val="center"/>
              </w:tcPr>
            </w:tcPrChange>
          </w:tcPr>
          <w:p w14:paraId="0E57CE7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mdb104</w:t>
            </w:r>
          </w:p>
        </w:tc>
        <w:tc>
          <w:tcPr>
            <w:tcW w:w="3417" w:type="dxa"/>
            <w:gridSpan w:val="2"/>
            <w:vAlign w:val="center"/>
            <w:tcPrChange w:id="81" w:author="Юлия Подгорнова" w:date="2020-12-17T00:13:00Z">
              <w:tcPr>
                <w:tcW w:w="3417" w:type="dxa"/>
                <w:vAlign w:val="center"/>
              </w:tcPr>
            </w:tcPrChange>
          </w:tcPr>
          <w:p w14:paraId="5997705C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21BE52D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936C1B" wp14:editId="55A74876">
                  <wp:extent cx="1216800" cy="1216800"/>
                  <wp:effectExtent l="0" t="0" r="2540" b="254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7BC3C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  <w:tcPrChange w:id="82" w:author="Юлия Подгорнова" w:date="2020-12-17T00:13:00Z">
              <w:tcPr>
                <w:tcW w:w="3416" w:type="dxa"/>
                <w:vAlign w:val="center"/>
              </w:tcPr>
            </w:tcPrChange>
          </w:tcPr>
          <w:p w14:paraId="3012E823" w14:textId="7D5A7F5B" w:rsidR="00F13771" w:rsidRPr="00F13771" w:rsidRDefault="00C77666" w:rsidP="00F13771">
            <w:pPr>
              <w:tabs>
                <w:tab w:val="left" w:pos="2370"/>
              </w:tabs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341BD116">
                <v:shape id="_x0000_i1057" type="#_x0000_t75" style="width:98.25pt;height:98.25pt">
                  <v:imagedata r:id="rId88" o:title="mdb104"/>
                </v:shape>
              </w:pict>
            </w:r>
          </w:p>
        </w:tc>
      </w:tr>
    </w:tbl>
    <w:p w14:paraId="0515D92A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3238E604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4BDD056A" w14:textId="585AE006" w:rsid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31513407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792584CD" w14:textId="563EAF9B" w:rsidR="00F13771" w:rsidRDefault="00F13771" w:rsidP="00F13771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289"/>
        <w:gridCol w:w="2255"/>
        <w:gridCol w:w="257"/>
        <w:gridCol w:w="3160"/>
        <w:gridCol w:w="257"/>
        <w:gridCol w:w="3159"/>
        <w:gridCol w:w="257"/>
      </w:tblGrid>
      <w:tr w:rsidR="00F13771" w:rsidRPr="00F13771" w14:paraId="77DF7F1C" w14:textId="77777777" w:rsidTr="00632E7D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4E2AC36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mdb104_1</w:t>
            </w:r>
          </w:p>
        </w:tc>
        <w:tc>
          <w:tcPr>
            <w:tcW w:w="3417" w:type="dxa"/>
            <w:gridSpan w:val="2"/>
          </w:tcPr>
          <w:p w14:paraId="5997135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3CEEBE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BCD8AC" wp14:editId="78D115EC">
                  <wp:extent cx="1216800" cy="1216800"/>
                  <wp:effectExtent l="0" t="0" r="2540" b="254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3C758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47256B99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235CE77A" w14:textId="16C8DE2E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CDBFB62">
                <v:shape id="_x0000_i1058" type="#_x0000_t75" style="width:92.25pt;height:92.25pt">
                  <v:imagedata r:id="rId90" o:title="mdb104_1"/>
                </v:shape>
              </w:pict>
            </w:r>
          </w:p>
          <w:p w14:paraId="1E748A04" w14:textId="0BFA7B67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1B300D97" w14:textId="77777777" w:rsidTr="00632E7D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541C563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mdb105</w:t>
            </w:r>
          </w:p>
        </w:tc>
        <w:tc>
          <w:tcPr>
            <w:tcW w:w="3417" w:type="dxa"/>
            <w:gridSpan w:val="2"/>
          </w:tcPr>
          <w:p w14:paraId="5E23B44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AC7C1CA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28467A" wp14:editId="6824776E">
                  <wp:extent cx="1216800" cy="1216800"/>
                  <wp:effectExtent l="0" t="0" r="2540" b="254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622C7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22EDBB50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3ECF3375" w14:textId="4B7F3342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E66BEAD">
                <v:shape id="_x0000_i1059" type="#_x0000_t75" style="width:98.25pt;height:98.25pt">
                  <v:imagedata r:id="rId92" o:title="mdb105"/>
                </v:shape>
              </w:pict>
            </w:r>
          </w:p>
          <w:p w14:paraId="5D518389" w14:textId="0DC7A345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653F3ABA" w14:textId="77777777" w:rsidTr="00632E7D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1D86262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mdb105_1</w:t>
            </w:r>
          </w:p>
        </w:tc>
        <w:tc>
          <w:tcPr>
            <w:tcW w:w="3417" w:type="dxa"/>
            <w:gridSpan w:val="2"/>
          </w:tcPr>
          <w:p w14:paraId="3E71BCBF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2C62AF6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EFB17C" wp14:editId="4278DF67">
                  <wp:extent cx="1216800" cy="1216800"/>
                  <wp:effectExtent l="0" t="0" r="2540" b="254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F0996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68A71F70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72D2A17F" w14:textId="18FA35EB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468ED250">
                <v:shape id="_x0000_i1060" type="#_x0000_t75" style="width:99pt;height:99pt">
                  <v:imagedata r:id="rId94" o:title="mdb105_1"/>
                </v:shape>
              </w:pict>
            </w:r>
          </w:p>
          <w:p w14:paraId="0938DB3C" w14:textId="2A0DE9E4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0F559455" w14:textId="77777777" w:rsidTr="00632E7D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2F64AFC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mdb110</w:t>
            </w:r>
          </w:p>
        </w:tc>
        <w:tc>
          <w:tcPr>
            <w:tcW w:w="3417" w:type="dxa"/>
            <w:gridSpan w:val="2"/>
            <w:vAlign w:val="center"/>
          </w:tcPr>
          <w:p w14:paraId="44B71538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EB5CF3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63DF8" wp14:editId="3B241E06">
                  <wp:extent cx="1216800" cy="1216800"/>
                  <wp:effectExtent l="0" t="0" r="2540" b="254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B9B4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60F2DBAD" w14:textId="77777777" w:rsidR="003E0502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006C63A4" w14:textId="316832CB" w:rsidR="003E0502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04A7ADD">
                <v:shape id="_x0000_i1061" type="#_x0000_t75" style="width:98.25pt;height:98.25pt">
                  <v:imagedata r:id="rId96" o:title="mdb110"/>
                </v:shape>
              </w:pict>
            </w:r>
          </w:p>
          <w:p w14:paraId="06E16112" w14:textId="6F0627B9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64D4155C" w14:textId="77777777" w:rsidTr="00632E7D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61283B7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mdb110_1</w:t>
            </w:r>
          </w:p>
        </w:tc>
        <w:tc>
          <w:tcPr>
            <w:tcW w:w="3417" w:type="dxa"/>
            <w:gridSpan w:val="2"/>
            <w:vAlign w:val="center"/>
          </w:tcPr>
          <w:p w14:paraId="5F7E6C7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01322F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A77C11" wp14:editId="4D4F7C34">
                  <wp:extent cx="1216800" cy="1216800"/>
                  <wp:effectExtent l="0" t="0" r="2540" b="254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01CA4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350E79EF" w14:textId="77777777" w:rsidR="003E0502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1A7AA69D" w14:textId="592CA3D4" w:rsid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F48506C">
                <v:shape id="_x0000_i1062" type="#_x0000_t75" style="width:96pt;height:96pt">
                  <v:imagedata r:id="rId98" o:title="mdb110_1"/>
                </v:shape>
              </w:pict>
            </w:r>
          </w:p>
          <w:p w14:paraId="55C7960B" w14:textId="53BD267F" w:rsidR="003E0502" w:rsidRPr="00F13771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</w:tbl>
    <w:p w14:paraId="40CCB68C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0883FF11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4ADCD95C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158B8261" w14:textId="1011CA9A" w:rsidR="00F13771" w:rsidRDefault="00F13771" w:rsidP="00F13771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289"/>
        <w:gridCol w:w="2255"/>
        <w:gridCol w:w="257"/>
        <w:gridCol w:w="3160"/>
        <w:gridCol w:w="257"/>
        <w:gridCol w:w="3159"/>
        <w:gridCol w:w="257"/>
      </w:tblGrid>
      <w:tr w:rsidR="00F13771" w:rsidRPr="00F13771" w14:paraId="785E9BA0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33EA458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mdb111</w:t>
            </w:r>
          </w:p>
        </w:tc>
        <w:tc>
          <w:tcPr>
            <w:tcW w:w="3417" w:type="dxa"/>
            <w:gridSpan w:val="2"/>
          </w:tcPr>
          <w:p w14:paraId="3D7A1F1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1068C8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6AB905" wp14:editId="6D48D41F">
                  <wp:extent cx="1216800" cy="1216800"/>
                  <wp:effectExtent l="0" t="0" r="2540" b="254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A814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691C9F0C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7A5EC08" w14:textId="2077A90D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68AE501">
                <v:shape id="_x0000_i1063" type="#_x0000_t75" style="width:93.75pt;height:93.75pt">
                  <v:imagedata r:id="rId100" o:title="mdb111"/>
                </v:shape>
              </w:pict>
            </w:r>
          </w:p>
          <w:p w14:paraId="1C4E0691" w14:textId="3F602CDD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05CF6247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608536B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mdb111_1</w:t>
            </w:r>
          </w:p>
        </w:tc>
        <w:tc>
          <w:tcPr>
            <w:tcW w:w="3417" w:type="dxa"/>
            <w:gridSpan w:val="2"/>
          </w:tcPr>
          <w:p w14:paraId="71920D5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B166ED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4A438D" wp14:editId="5F0E71AE">
                  <wp:extent cx="1216800" cy="1216800"/>
                  <wp:effectExtent l="0" t="0" r="2540" b="254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601F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513B82A0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3F702B1B" w14:textId="7DE32DD8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A1080F7">
                <v:shape id="_x0000_i1064" type="#_x0000_t75" style="width:99.75pt;height:99.75pt">
                  <v:imagedata r:id="rId102" o:title="mdb111_1"/>
                </v:shape>
              </w:pict>
            </w:r>
          </w:p>
          <w:p w14:paraId="59A764B5" w14:textId="1F920255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51C096EC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7FF9EE3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mdb115</w:t>
            </w:r>
          </w:p>
        </w:tc>
        <w:tc>
          <w:tcPr>
            <w:tcW w:w="3417" w:type="dxa"/>
            <w:gridSpan w:val="2"/>
          </w:tcPr>
          <w:p w14:paraId="3233DB0B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A66F79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D3F55F" wp14:editId="387913AE">
                  <wp:extent cx="1216800" cy="1216800"/>
                  <wp:effectExtent l="0" t="0" r="2540" b="254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5E182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59107920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F9FDD0B" w14:textId="736AC4BE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770CE3D2">
                <v:shape id="_x0000_i1065" type="#_x0000_t75" style="width:97.5pt;height:97.5pt">
                  <v:imagedata r:id="rId104" o:title="mdb115"/>
                </v:shape>
              </w:pict>
            </w:r>
          </w:p>
          <w:p w14:paraId="4D18F6CB" w14:textId="55426815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5EE88BA4" w14:textId="77777777" w:rsidTr="006442FC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2415828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mdb115_1</w:t>
            </w:r>
          </w:p>
        </w:tc>
        <w:tc>
          <w:tcPr>
            <w:tcW w:w="3417" w:type="dxa"/>
            <w:gridSpan w:val="2"/>
            <w:vAlign w:val="center"/>
          </w:tcPr>
          <w:p w14:paraId="683E47B7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8523848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666173" wp14:editId="48B54FFE">
                  <wp:extent cx="1216800" cy="1216800"/>
                  <wp:effectExtent l="0" t="0" r="2540" b="254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460536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19AC56D5" w14:textId="77777777" w:rsidR="003E0502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CCE4287" w14:textId="77777777" w:rsid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01576C16">
                <v:shape id="_x0000_i1066" type="#_x0000_t75" style="width:97.5pt;height:97.5pt">
                  <v:imagedata r:id="rId106" o:title="mdb115_1"/>
                </v:shape>
              </w:pict>
            </w:r>
          </w:p>
          <w:p w14:paraId="2A42C767" w14:textId="2A251CCA" w:rsidR="003E0502" w:rsidRPr="00F13771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2B3D3AD2" w14:textId="77777777" w:rsidTr="006442FC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1A41E886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mdb117</w:t>
            </w:r>
          </w:p>
        </w:tc>
        <w:tc>
          <w:tcPr>
            <w:tcW w:w="3417" w:type="dxa"/>
            <w:gridSpan w:val="2"/>
            <w:vAlign w:val="center"/>
          </w:tcPr>
          <w:p w14:paraId="6D821D44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3A9A992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0E51BC" wp14:editId="7B62A197">
                  <wp:extent cx="1216800" cy="1216800"/>
                  <wp:effectExtent l="0" t="0" r="2540" b="254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B273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3575723A" w14:textId="77777777" w:rsidR="003E0502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D909582" w14:textId="77777777" w:rsid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7A9C848E">
                <v:shape id="_x0000_i1067" type="#_x0000_t75" style="width:98.25pt;height:98.25pt">
                  <v:imagedata r:id="rId108" o:title="mdb117"/>
                </v:shape>
              </w:pict>
            </w:r>
          </w:p>
          <w:p w14:paraId="087C7FBD" w14:textId="5C52BFAF" w:rsidR="003E0502" w:rsidRPr="00F13771" w:rsidRDefault="003E0502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</w:tbl>
    <w:p w14:paraId="67F7F7B5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2EE6D843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7D86A9FA" w14:textId="3D2FBF78" w:rsidR="00F13771" w:rsidRDefault="00F13771" w:rsidP="00F13771">
      <w:pPr>
        <w:spacing w:line="240" w:lineRule="auto"/>
        <w:ind w:firstLine="0"/>
        <w:rPr>
          <w:rFonts w:cs="Times New Roman"/>
          <w:szCs w:val="28"/>
        </w:rPr>
      </w:pPr>
    </w:p>
    <w:p w14:paraId="3CA1742C" w14:textId="495E9025" w:rsidR="00F13771" w:rsidRDefault="00F13771" w:rsidP="00F13771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289"/>
        <w:gridCol w:w="2255"/>
        <w:gridCol w:w="257"/>
        <w:gridCol w:w="3160"/>
        <w:gridCol w:w="257"/>
        <w:gridCol w:w="3159"/>
        <w:gridCol w:w="257"/>
      </w:tblGrid>
      <w:tr w:rsidR="00F13771" w:rsidRPr="00F13771" w14:paraId="4ECDD5B7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58888C34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mdb177_1</w:t>
            </w:r>
          </w:p>
        </w:tc>
        <w:tc>
          <w:tcPr>
            <w:tcW w:w="3417" w:type="dxa"/>
            <w:gridSpan w:val="2"/>
          </w:tcPr>
          <w:p w14:paraId="09778BF9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A41843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7FA974" wp14:editId="0A948C3A">
                  <wp:extent cx="1216800" cy="1216800"/>
                  <wp:effectExtent l="0" t="0" r="2540" b="254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9BA4C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63E3E182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73D1D1E0" w14:textId="4F6827F6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349A7389">
                <v:shape id="_x0000_i1068" type="#_x0000_t75" style="width:99pt;height:99pt">
                  <v:imagedata r:id="rId110" o:title="mdb117_1"/>
                </v:shape>
              </w:pict>
            </w:r>
          </w:p>
          <w:p w14:paraId="2EECD5AB" w14:textId="5E0EAB63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321BC50B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498CAA1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mdb120</w:t>
            </w:r>
          </w:p>
        </w:tc>
        <w:tc>
          <w:tcPr>
            <w:tcW w:w="3417" w:type="dxa"/>
            <w:gridSpan w:val="2"/>
          </w:tcPr>
          <w:p w14:paraId="346621A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D26C43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26B057" wp14:editId="0947AF68">
                  <wp:extent cx="1216800" cy="1216800"/>
                  <wp:effectExtent l="0" t="0" r="2540" b="254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4227B4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7BFA074B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41F6BF75" w14:textId="24E3AF1E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0CE405D4">
                <v:shape id="_x0000_i1069" type="#_x0000_t75" style="width:98.25pt;height:98.25pt">
                  <v:imagedata r:id="rId112" o:title="mdb120"/>
                </v:shape>
              </w:pict>
            </w:r>
          </w:p>
        </w:tc>
      </w:tr>
      <w:tr w:rsidR="00F13771" w:rsidRPr="00F13771" w14:paraId="5E921D6C" w14:textId="77777777" w:rsidTr="006442FC">
        <w:trPr>
          <w:gridBefore w:val="1"/>
          <w:wBefore w:w="289" w:type="dxa"/>
        </w:trPr>
        <w:tc>
          <w:tcPr>
            <w:tcW w:w="2512" w:type="dxa"/>
            <w:gridSpan w:val="2"/>
          </w:tcPr>
          <w:p w14:paraId="6E631328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mdb120_1</w:t>
            </w:r>
          </w:p>
        </w:tc>
        <w:tc>
          <w:tcPr>
            <w:tcW w:w="3417" w:type="dxa"/>
            <w:gridSpan w:val="2"/>
          </w:tcPr>
          <w:p w14:paraId="69E2CF67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D3B959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58BB4D" wp14:editId="7D16245A">
                  <wp:extent cx="1216800" cy="1216800"/>
                  <wp:effectExtent l="0" t="0" r="2540" b="254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E655F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</w:tcPr>
          <w:p w14:paraId="38866F22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C7BA5BC" w14:textId="10F00215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436C5723">
                <v:shape id="_x0000_i1070" type="#_x0000_t75" style="width:96pt;height:96pt">
                  <v:imagedata r:id="rId114" o:title="mdb120_1"/>
                </v:shape>
              </w:pict>
            </w:r>
          </w:p>
        </w:tc>
      </w:tr>
      <w:tr w:rsidR="00F13771" w:rsidRPr="00F13771" w14:paraId="1315DFCA" w14:textId="77777777" w:rsidTr="006442FC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18F2A317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mdb124</w:t>
            </w:r>
          </w:p>
        </w:tc>
        <w:tc>
          <w:tcPr>
            <w:tcW w:w="3417" w:type="dxa"/>
            <w:gridSpan w:val="2"/>
            <w:vAlign w:val="center"/>
          </w:tcPr>
          <w:p w14:paraId="2F675A6F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2B052D3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068B18" wp14:editId="46130723">
                  <wp:extent cx="1216800" cy="1216800"/>
                  <wp:effectExtent l="0" t="0" r="2540" b="254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3749D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19BD6D46" w14:textId="4A55FEF7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0739546F">
                <v:shape id="_x0000_i1071" type="#_x0000_t75" style="width:96pt;height:96pt">
                  <v:imagedata r:id="rId116" o:title="mdb124"/>
                </v:shape>
              </w:pict>
            </w:r>
          </w:p>
        </w:tc>
      </w:tr>
      <w:tr w:rsidR="00F13771" w:rsidRPr="00F13771" w14:paraId="112AB33F" w14:textId="77777777" w:rsidTr="006442FC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44" w:type="dxa"/>
            <w:gridSpan w:val="2"/>
            <w:vAlign w:val="center"/>
          </w:tcPr>
          <w:p w14:paraId="493700B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mdb124_1</w:t>
            </w:r>
          </w:p>
        </w:tc>
        <w:tc>
          <w:tcPr>
            <w:tcW w:w="3417" w:type="dxa"/>
            <w:gridSpan w:val="2"/>
            <w:vAlign w:val="center"/>
          </w:tcPr>
          <w:p w14:paraId="5E22604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67D36697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414FAE" wp14:editId="4E9AA7FE">
                  <wp:extent cx="1216800" cy="1216800"/>
                  <wp:effectExtent l="0" t="0" r="2540" b="254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13ABE9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71B6E98D" w14:textId="0E655A67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6896570C">
                <v:shape id="_x0000_i1072" type="#_x0000_t75" style="width:97.5pt;height:97.5pt">
                  <v:imagedata r:id="rId118" o:title="mdb124_1"/>
                </v:shape>
              </w:pict>
            </w:r>
          </w:p>
        </w:tc>
      </w:tr>
    </w:tbl>
    <w:p w14:paraId="5CA3448A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7E893A8B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7197F395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5231D03D" w14:textId="77777777" w:rsidR="00F13771" w:rsidRDefault="00F13771" w:rsidP="00F13771">
      <w:pPr>
        <w:spacing w:line="240" w:lineRule="auto"/>
        <w:ind w:firstLine="0"/>
        <w:rPr>
          <w:rFonts w:cs="Times New Roman"/>
          <w:szCs w:val="28"/>
        </w:rPr>
      </w:pPr>
    </w:p>
    <w:p w14:paraId="179E19A0" w14:textId="77777777" w:rsidR="00F13771" w:rsidRDefault="00F13771" w:rsidP="00F13771">
      <w:pPr>
        <w:ind w:firstLine="708"/>
        <w:rPr>
          <w:rFonts w:cs="Times New Roman"/>
          <w:szCs w:val="28"/>
        </w:rPr>
      </w:pPr>
      <w:r w:rsidRPr="00F13771">
        <w:rPr>
          <w:rFonts w:cs="Times New Roman"/>
          <w:szCs w:val="28"/>
        </w:rPr>
        <w:lastRenderedPageBreak/>
        <w:t>Прод</w:t>
      </w:r>
      <w:r>
        <w:rPr>
          <w:rFonts w:cs="Times New Roman"/>
          <w:szCs w:val="28"/>
        </w:rPr>
        <w:t>олжение таблицы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3382"/>
        <w:gridCol w:w="20"/>
        <w:gridCol w:w="3396"/>
      </w:tblGrid>
      <w:tr w:rsidR="00F13771" w:rsidRPr="00F13771" w14:paraId="21A98D91" w14:textId="77777777" w:rsidTr="008A5960">
        <w:trPr>
          <w:jc w:val="center"/>
        </w:trPr>
        <w:tc>
          <w:tcPr>
            <w:tcW w:w="2547" w:type="dxa"/>
            <w:vAlign w:val="center"/>
          </w:tcPr>
          <w:p w14:paraId="063CE41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mdb134</w:t>
            </w:r>
          </w:p>
        </w:tc>
        <w:tc>
          <w:tcPr>
            <w:tcW w:w="3382" w:type="dxa"/>
            <w:vAlign w:val="center"/>
          </w:tcPr>
          <w:p w14:paraId="690807F2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7425BFD4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72D4CB" wp14:editId="385A28B1">
                  <wp:extent cx="1216800" cy="1216800"/>
                  <wp:effectExtent l="0" t="0" r="2540" b="254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D1DF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2EB2EFE2" w14:textId="647C72AF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203AF60">
                <v:shape id="_x0000_i1073" type="#_x0000_t75" style="width:96.75pt;height:96.75pt">
                  <v:imagedata r:id="rId120" o:title="mdb134"/>
                </v:shape>
              </w:pict>
            </w:r>
          </w:p>
        </w:tc>
      </w:tr>
      <w:tr w:rsidR="00F13771" w:rsidRPr="00F13771" w14:paraId="4AAC35AD" w14:textId="77777777" w:rsidTr="008A5960">
        <w:trPr>
          <w:jc w:val="center"/>
        </w:trPr>
        <w:tc>
          <w:tcPr>
            <w:tcW w:w="2547" w:type="dxa"/>
            <w:vAlign w:val="center"/>
          </w:tcPr>
          <w:p w14:paraId="00A8ACB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mdb134_1</w:t>
            </w:r>
          </w:p>
        </w:tc>
        <w:tc>
          <w:tcPr>
            <w:tcW w:w="3382" w:type="dxa"/>
            <w:vAlign w:val="center"/>
          </w:tcPr>
          <w:p w14:paraId="61F60B4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294331D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3252AB" wp14:editId="259A28FD">
                  <wp:extent cx="1216800" cy="1216800"/>
                  <wp:effectExtent l="0" t="0" r="2540" b="254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B840F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2D65F87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36EFDE4" w14:textId="41ED7407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2E5C6837">
                <v:shape id="_x0000_i1074" type="#_x0000_t75" style="width:96.75pt;height:96.75pt">
                  <v:imagedata r:id="rId122" o:title="mdb134_1"/>
                </v:shape>
              </w:pict>
            </w:r>
          </w:p>
          <w:p w14:paraId="6E83A05E" w14:textId="50F3C8E6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14A13B76" w14:textId="77777777" w:rsidTr="008A5960">
        <w:trPr>
          <w:jc w:val="center"/>
        </w:trPr>
        <w:tc>
          <w:tcPr>
            <w:tcW w:w="2547" w:type="dxa"/>
            <w:vAlign w:val="center"/>
          </w:tcPr>
          <w:p w14:paraId="4B940DA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mdb141</w:t>
            </w:r>
          </w:p>
        </w:tc>
        <w:tc>
          <w:tcPr>
            <w:tcW w:w="3382" w:type="dxa"/>
            <w:vAlign w:val="center"/>
          </w:tcPr>
          <w:p w14:paraId="09DDB244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190C9D51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E1DD95" wp14:editId="50FE52B4">
                  <wp:extent cx="1216800" cy="1216800"/>
                  <wp:effectExtent l="0" t="0" r="2540" b="254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FBF24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416" w:type="dxa"/>
            <w:gridSpan w:val="2"/>
            <w:vAlign w:val="center"/>
          </w:tcPr>
          <w:p w14:paraId="4389B2E8" w14:textId="0DEB8BE1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72088AAF">
                <v:shape id="_x0000_i1075" type="#_x0000_t75" style="width:95.25pt;height:95.25pt">
                  <v:imagedata r:id="rId124" o:title="mdb141"/>
                </v:shape>
              </w:pict>
            </w:r>
          </w:p>
        </w:tc>
      </w:tr>
      <w:tr w:rsidR="00F13771" w:rsidRPr="00F13771" w14:paraId="48BB604B" w14:textId="77777777" w:rsidTr="008A5960">
        <w:trPr>
          <w:jc w:val="center"/>
        </w:trPr>
        <w:tc>
          <w:tcPr>
            <w:tcW w:w="2547" w:type="dxa"/>
            <w:vAlign w:val="center"/>
          </w:tcPr>
          <w:p w14:paraId="6149DB8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mdb141_1</w:t>
            </w:r>
          </w:p>
        </w:tc>
        <w:tc>
          <w:tcPr>
            <w:tcW w:w="3402" w:type="dxa"/>
            <w:gridSpan w:val="2"/>
            <w:vAlign w:val="center"/>
          </w:tcPr>
          <w:p w14:paraId="6978C1CE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58AFF944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D56611" wp14:editId="3DB97C55">
                  <wp:extent cx="1216800" cy="1216800"/>
                  <wp:effectExtent l="0" t="0" r="2540" b="254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FA8216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vAlign w:val="center"/>
          </w:tcPr>
          <w:p w14:paraId="325D84C6" w14:textId="0570BDF8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5C17121D">
                <v:shape id="_x0000_i1076" type="#_x0000_t75" style="width:99.75pt;height:99.75pt">
                  <v:imagedata r:id="rId126" o:title="mdb141_1"/>
                </v:shape>
              </w:pict>
            </w:r>
          </w:p>
        </w:tc>
      </w:tr>
      <w:tr w:rsidR="00F13771" w:rsidRPr="00F13771" w14:paraId="60DEA7D6" w14:textId="77777777" w:rsidTr="008A5960">
        <w:trPr>
          <w:jc w:val="center"/>
        </w:trPr>
        <w:tc>
          <w:tcPr>
            <w:tcW w:w="2547" w:type="dxa"/>
            <w:vAlign w:val="center"/>
          </w:tcPr>
          <w:p w14:paraId="5769F835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mdb144</w:t>
            </w:r>
          </w:p>
        </w:tc>
        <w:tc>
          <w:tcPr>
            <w:tcW w:w="3402" w:type="dxa"/>
            <w:gridSpan w:val="2"/>
            <w:vAlign w:val="center"/>
          </w:tcPr>
          <w:p w14:paraId="1763F6B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70FCFF8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D26630" wp14:editId="64A703EC">
                  <wp:extent cx="1216800" cy="1216800"/>
                  <wp:effectExtent l="0" t="0" r="2540" b="254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E2F213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vAlign w:val="center"/>
          </w:tcPr>
          <w:p w14:paraId="016D8046" w14:textId="3999645E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3AA4B645">
                <v:shape id="_x0000_i1077" type="#_x0000_t75" style="width:100.5pt;height:100.5pt">
                  <v:imagedata r:id="rId128" o:title="mdb144"/>
                </v:shape>
              </w:pict>
            </w:r>
          </w:p>
        </w:tc>
      </w:tr>
    </w:tbl>
    <w:p w14:paraId="5B913EFE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6E2A7069" w14:textId="2489F1A7" w:rsid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5B085168" w14:textId="77777777" w:rsidR="003E0502" w:rsidRPr="00F13771" w:rsidRDefault="003E0502" w:rsidP="00F13771">
      <w:pPr>
        <w:spacing w:line="240" w:lineRule="auto"/>
        <w:ind w:firstLine="0"/>
        <w:rPr>
          <w:rFonts w:cs="Times New Roman"/>
        </w:rPr>
      </w:pPr>
    </w:p>
    <w:p w14:paraId="6D2759B0" w14:textId="77777777" w:rsidR="00F13771" w:rsidRPr="00F13771" w:rsidRDefault="00F13771" w:rsidP="00F13771">
      <w:pPr>
        <w:spacing w:line="240" w:lineRule="auto"/>
        <w:ind w:firstLine="0"/>
        <w:rPr>
          <w:rFonts w:cs="Times New Roman"/>
        </w:rPr>
      </w:pPr>
    </w:p>
    <w:p w14:paraId="2519E53B" w14:textId="77777777" w:rsidR="00F13771" w:rsidRDefault="00F13771" w:rsidP="00F13771">
      <w:pPr>
        <w:ind w:firstLine="708"/>
        <w:rPr>
          <w:rFonts w:cs="Times New Roman"/>
          <w:szCs w:val="28"/>
        </w:rPr>
      </w:pPr>
      <w:r w:rsidRPr="00F13771">
        <w:rPr>
          <w:rFonts w:cs="Times New Roman"/>
          <w:szCs w:val="28"/>
        </w:rPr>
        <w:lastRenderedPageBreak/>
        <w:t>Прод</w:t>
      </w:r>
      <w:r>
        <w:rPr>
          <w:rFonts w:cs="Times New Roman"/>
          <w:szCs w:val="28"/>
        </w:rPr>
        <w:t>олжение таблицы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289"/>
        <w:gridCol w:w="2290"/>
        <w:gridCol w:w="257"/>
        <w:gridCol w:w="3145"/>
        <w:gridCol w:w="257"/>
        <w:gridCol w:w="3139"/>
        <w:gridCol w:w="257"/>
      </w:tblGrid>
      <w:tr w:rsidR="00F13771" w:rsidRPr="00F13771" w14:paraId="08A29EAC" w14:textId="77777777" w:rsidTr="001744DF">
        <w:trPr>
          <w:gridBefore w:val="1"/>
          <w:wBefore w:w="289" w:type="dxa"/>
        </w:trPr>
        <w:tc>
          <w:tcPr>
            <w:tcW w:w="2547" w:type="dxa"/>
            <w:gridSpan w:val="2"/>
          </w:tcPr>
          <w:p w14:paraId="35D06F14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mdb144_1</w:t>
            </w:r>
          </w:p>
        </w:tc>
        <w:tc>
          <w:tcPr>
            <w:tcW w:w="3402" w:type="dxa"/>
            <w:gridSpan w:val="2"/>
          </w:tcPr>
          <w:p w14:paraId="18421BD9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B33158B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AEBAAD" wp14:editId="263C3A31">
                  <wp:extent cx="1216800" cy="1216800"/>
                  <wp:effectExtent l="0" t="0" r="2540" b="254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E5AC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gridSpan w:val="2"/>
          </w:tcPr>
          <w:p w14:paraId="4F4E33FE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6DF4DFC6" w14:textId="56048769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61F03DCF">
                <v:shape id="_x0000_i1078" type="#_x0000_t75" style="width:99.75pt;height:99.75pt">
                  <v:imagedata r:id="rId130" o:title="mdb144_1"/>
                </v:shape>
              </w:pict>
            </w:r>
          </w:p>
          <w:p w14:paraId="547E3420" w14:textId="03444AC3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6226A794" w14:textId="77777777" w:rsidTr="001744DF">
        <w:trPr>
          <w:gridBefore w:val="1"/>
          <w:wBefore w:w="289" w:type="dxa"/>
        </w:trPr>
        <w:tc>
          <w:tcPr>
            <w:tcW w:w="2547" w:type="dxa"/>
            <w:gridSpan w:val="2"/>
          </w:tcPr>
          <w:p w14:paraId="61ADE74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mdb145</w:t>
            </w:r>
          </w:p>
        </w:tc>
        <w:tc>
          <w:tcPr>
            <w:tcW w:w="3402" w:type="dxa"/>
            <w:gridSpan w:val="2"/>
          </w:tcPr>
          <w:p w14:paraId="678F655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03308C50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60F4A9" wp14:editId="0396DEF3">
                  <wp:extent cx="1216800" cy="1216800"/>
                  <wp:effectExtent l="0" t="0" r="2540" b="254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37F46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gridSpan w:val="2"/>
          </w:tcPr>
          <w:p w14:paraId="5DC0E7B8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194042A4" w14:textId="795A69D3" w:rsid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737A558E">
                <v:shape id="_x0000_i1079" type="#_x0000_t75" style="width:95.25pt;height:95.25pt">
                  <v:imagedata r:id="rId132" o:title="mdb145"/>
                </v:shape>
              </w:pict>
            </w:r>
          </w:p>
          <w:p w14:paraId="67B692B2" w14:textId="5CAAA31C" w:rsidR="003E0502" w:rsidRPr="00F13771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</w:tr>
      <w:tr w:rsidR="00F13771" w:rsidRPr="00F13771" w14:paraId="0E48749F" w14:textId="77777777" w:rsidTr="001744DF">
        <w:trPr>
          <w:gridBefore w:val="1"/>
          <w:wBefore w:w="289" w:type="dxa"/>
        </w:trPr>
        <w:tc>
          <w:tcPr>
            <w:tcW w:w="2547" w:type="dxa"/>
            <w:gridSpan w:val="2"/>
          </w:tcPr>
          <w:p w14:paraId="7FF7CEB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mdb145_1</w:t>
            </w:r>
          </w:p>
        </w:tc>
        <w:tc>
          <w:tcPr>
            <w:tcW w:w="3402" w:type="dxa"/>
            <w:gridSpan w:val="2"/>
          </w:tcPr>
          <w:p w14:paraId="60C1A57B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7FF654A5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9786E0" wp14:editId="5F1E3935">
                  <wp:extent cx="1216800" cy="1216800"/>
                  <wp:effectExtent l="0" t="0" r="2540" b="254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1A2C8A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gridSpan w:val="2"/>
          </w:tcPr>
          <w:p w14:paraId="57ECA9BF" w14:textId="77777777" w:rsidR="003E0502" w:rsidRDefault="003E0502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  <w:lang w:eastAsia="ru-RU"/>
              </w:rPr>
            </w:pPr>
          </w:p>
          <w:p w14:paraId="0F2B6182" w14:textId="228EF0AA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6B167202">
                <v:shape id="_x0000_i1080" type="#_x0000_t75" style="width:96.75pt;height:96.75pt">
                  <v:imagedata r:id="rId134" o:title="mdb145_1"/>
                </v:shape>
              </w:pict>
            </w:r>
          </w:p>
        </w:tc>
      </w:tr>
      <w:tr w:rsidR="00F13771" w:rsidRPr="00F13771" w14:paraId="2904B97A" w14:textId="77777777" w:rsidTr="001744DF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79" w:type="dxa"/>
            <w:gridSpan w:val="2"/>
            <w:vAlign w:val="center"/>
          </w:tcPr>
          <w:p w14:paraId="75B614C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mdb155</w:t>
            </w:r>
          </w:p>
        </w:tc>
        <w:tc>
          <w:tcPr>
            <w:tcW w:w="3402" w:type="dxa"/>
            <w:gridSpan w:val="2"/>
            <w:vAlign w:val="center"/>
          </w:tcPr>
          <w:p w14:paraId="65489280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2C2921ED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F6DC83" wp14:editId="38765406">
                  <wp:extent cx="1216800" cy="1216800"/>
                  <wp:effectExtent l="0" t="0" r="2540" b="254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074A61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gridSpan w:val="2"/>
            <w:vAlign w:val="center"/>
          </w:tcPr>
          <w:p w14:paraId="4FBD3771" w14:textId="67B872EE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2565C0D0">
                <v:shape id="_x0000_i1081" type="#_x0000_t75" style="width:97.5pt;height:97.5pt">
                  <v:imagedata r:id="rId136" o:title="mdb155"/>
                </v:shape>
              </w:pict>
            </w:r>
          </w:p>
        </w:tc>
      </w:tr>
      <w:tr w:rsidR="00F13771" w:rsidRPr="00F13771" w14:paraId="2DA3140B" w14:textId="77777777" w:rsidTr="001744DF">
        <w:tblPrEx>
          <w:jc w:val="center"/>
          <w:tblInd w:w="0" w:type="dxa"/>
        </w:tblPrEx>
        <w:trPr>
          <w:gridAfter w:val="1"/>
          <w:wAfter w:w="257" w:type="dxa"/>
          <w:jc w:val="center"/>
        </w:trPr>
        <w:tc>
          <w:tcPr>
            <w:tcW w:w="2579" w:type="dxa"/>
            <w:gridSpan w:val="2"/>
            <w:vAlign w:val="center"/>
          </w:tcPr>
          <w:p w14:paraId="354C457A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mdb155_1</w:t>
            </w:r>
          </w:p>
        </w:tc>
        <w:tc>
          <w:tcPr>
            <w:tcW w:w="3402" w:type="dxa"/>
            <w:gridSpan w:val="2"/>
            <w:vAlign w:val="center"/>
          </w:tcPr>
          <w:p w14:paraId="4A123016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36CBA2DF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C00C3C" wp14:editId="1CA21CEF">
                  <wp:extent cx="1216800" cy="1216800"/>
                  <wp:effectExtent l="0" t="0" r="2540" b="254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4078C" w14:textId="77777777" w:rsidR="00F13771" w:rsidRPr="00F13771" w:rsidRDefault="00F13771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396" w:type="dxa"/>
            <w:gridSpan w:val="2"/>
            <w:vAlign w:val="center"/>
          </w:tcPr>
          <w:p w14:paraId="10126B17" w14:textId="12505AB5" w:rsidR="00F13771" w:rsidRPr="00F13771" w:rsidRDefault="00C77666" w:rsidP="00F13771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00932185">
                <v:shape id="_x0000_i1082" type="#_x0000_t75" style="width:100.5pt;height:100.5pt">
                  <v:imagedata r:id="rId138" o:title="mdb155_1"/>
                </v:shape>
              </w:pict>
            </w:r>
          </w:p>
        </w:tc>
      </w:tr>
    </w:tbl>
    <w:p w14:paraId="7C866A12" w14:textId="580070DD" w:rsidR="0051158B" w:rsidRDefault="0051158B" w:rsidP="000E3CF1">
      <w:pPr>
        <w:rPr>
          <w:lang w:eastAsia="ru-RU"/>
        </w:rPr>
      </w:pPr>
    </w:p>
    <w:p w14:paraId="23F6A401" w14:textId="50966995" w:rsidR="00F13771" w:rsidRDefault="00F13771" w:rsidP="000E3CF1">
      <w:pPr>
        <w:rPr>
          <w:lang w:eastAsia="ru-RU"/>
        </w:rPr>
      </w:pPr>
    </w:p>
    <w:p w14:paraId="355D5584" w14:textId="77777777" w:rsidR="00F13771" w:rsidRDefault="00F13771" w:rsidP="000E3CF1">
      <w:pPr>
        <w:rPr>
          <w:lang w:eastAsia="ru-RU"/>
        </w:rPr>
      </w:pPr>
    </w:p>
    <w:p w14:paraId="193AF4D3" w14:textId="6E541288" w:rsidR="00F13771" w:rsidRDefault="00F13771" w:rsidP="00F13771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Окончание таблицы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3402"/>
        <w:gridCol w:w="3283"/>
      </w:tblGrid>
      <w:tr w:rsidR="00F13771" w:rsidRPr="00F13771" w14:paraId="31736241" w14:textId="77777777" w:rsidTr="007D7198">
        <w:trPr>
          <w:jc w:val="center"/>
        </w:trPr>
        <w:tc>
          <w:tcPr>
            <w:tcW w:w="2547" w:type="dxa"/>
            <w:vAlign w:val="center"/>
          </w:tcPr>
          <w:p w14:paraId="68C508A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mdb158</w:t>
            </w:r>
          </w:p>
        </w:tc>
        <w:tc>
          <w:tcPr>
            <w:tcW w:w="3402" w:type="dxa"/>
            <w:vAlign w:val="center"/>
          </w:tcPr>
          <w:p w14:paraId="69EADE6A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7263753A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EE327C" wp14:editId="54137FC9">
                  <wp:extent cx="1216800" cy="1216800"/>
                  <wp:effectExtent l="0" t="0" r="2540" b="254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52169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283" w:type="dxa"/>
            <w:vAlign w:val="center"/>
          </w:tcPr>
          <w:p w14:paraId="302FB65A" w14:textId="7D229D63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19DAE90">
                <v:shape id="_x0000_i1083" type="#_x0000_t75" style="width:99pt;height:99pt">
                  <v:imagedata r:id="rId140" o:title="mdb158"/>
                </v:shape>
              </w:pict>
            </w:r>
          </w:p>
        </w:tc>
      </w:tr>
      <w:tr w:rsidR="00F13771" w:rsidRPr="00F13771" w14:paraId="362E93F0" w14:textId="77777777" w:rsidTr="007D7198">
        <w:trPr>
          <w:jc w:val="center"/>
        </w:trPr>
        <w:tc>
          <w:tcPr>
            <w:tcW w:w="2547" w:type="dxa"/>
            <w:vAlign w:val="center"/>
          </w:tcPr>
          <w:p w14:paraId="328D1CFF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eastAsia="Times New Roman" w:cs="Times New Roman"/>
                <w:sz w:val="24"/>
                <w:szCs w:val="24"/>
                <w:lang w:eastAsia="ru-RU"/>
              </w:rPr>
              <w:t>mdb158_1</w:t>
            </w:r>
          </w:p>
        </w:tc>
        <w:tc>
          <w:tcPr>
            <w:tcW w:w="3402" w:type="dxa"/>
            <w:vAlign w:val="center"/>
          </w:tcPr>
          <w:p w14:paraId="6A9E441E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  <w:p w14:paraId="54A818CD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 w:rsidRPr="00F13771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3C9C1C" wp14:editId="503DA069">
                  <wp:extent cx="1216800" cy="1216800"/>
                  <wp:effectExtent l="0" t="0" r="2540" b="254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21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CC4B83" w14:textId="77777777" w:rsidR="00F13771" w:rsidRPr="00F13771" w:rsidRDefault="00F13771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</w:p>
        </w:tc>
        <w:tc>
          <w:tcPr>
            <w:tcW w:w="3283" w:type="dxa"/>
            <w:vAlign w:val="center"/>
          </w:tcPr>
          <w:p w14:paraId="6B79AEAA" w14:textId="5149D47A" w:rsidR="00F13771" w:rsidRPr="00F13771" w:rsidRDefault="00C77666" w:rsidP="004C1B40">
            <w:pPr>
              <w:spacing w:line="240" w:lineRule="auto"/>
              <w:ind w:firstLine="0"/>
              <w:rPr>
                <w:rFonts w:cs="Times New Roman"/>
                <w:noProof/>
                <w:sz w:val="24"/>
                <w:szCs w:val="24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w:pict w14:anchorId="18DE0478">
                <v:shape id="_x0000_i1084" type="#_x0000_t75" style="width:97.5pt;height:97.5pt">
                  <v:imagedata r:id="rId142" o:title="mdb158_1"/>
                </v:shape>
              </w:pict>
            </w:r>
          </w:p>
        </w:tc>
      </w:tr>
    </w:tbl>
    <w:p w14:paraId="2A57EB9C" w14:textId="77777777" w:rsidR="00F13771" w:rsidRPr="000E3CF1" w:rsidRDefault="00F13771" w:rsidP="00F13771">
      <w:pPr>
        <w:rPr>
          <w:lang w:eastAsia="ru-RU"/>
        </w:rPr>
      </w:pPr>
    </w:p>
    <w:p w14:paraId="6A156FB6" w14:textId="123C4133" w:rsidR="00E939D0" w:rsidRDefault="006027BD" w:rsidP="007D7945">
      <w:pPr>
        <w:spacing w:after="200"/>
        <w:ind w:firstLine="0"/>
      </w:pPr>
      <w:r>
        <w:tab/>
      </w:r>
      <w:r w:rsidRPr="006027BD">
        <w:t xml:space="preserve">Методом, представленным в статье, можно сегментировать опухоль на полноразмерных </w:t>
      </w:r>
      <w:proofErr w:type="spellStart"/>
      <w:r w:rsidRPr="006027BD">
        <w:t>маммологических</w:t>
      </w:r>
      <w:proofErr w:type="spellEnd"/>
      <w:r w:rsidRPr="006027BD">
        <w:t xml:space="preserve"> снимках. </w:t>
      </w:r>
      <w:proofErr w:type="gramStart"/>
      <w:r w:rsidRPr="006027BD">
        <w:t>Верно</w:t>
      </w:r>
      <w:proofErr w:type="gramEnd"/>
      <w:r w:rsidRPr="006027BD">
        <w:t xml:space="preserve"> оп</w:t>
      </w:r>
      <w:r w:rsidR="00E939D0">
        <w:t>ухоль была сегментирована на 21 полноразмерных снимках из 21.</w:t>
      </w:r>
      <w:r w:rsidRPr="006027BD">
        <w:t xml:space="preserve"> Метод, представленный в статье, не обладает достаточными алгоритмами предобработки изображения для сегментации опухолей на макроснимках, так ка</w:t>
      </w:r>
      <w:r w:rsidR="00E939D0">
        <w:t>к из 21</w:t>
      </w:r>
      <w:r w:rsidRPr="006027BD">
        <w:t xml:space="preserve"> представленных </w:t>
      </w:r>
      <w:r w:rsidR="00E939D0">
        <w:t>макро</w:t>
      </w:r>
      <w:r w:rsidRPr="006027BD">
        <w:t xml:space="preserve">снимков верно опухоль </w:t>
      </w:r>
      <w:r w:rsidR="00E939D0">
        <w:t xml:space="preserve">была </w:t>
      </w:r>
      <w:proofErr w:type="spellStart"/>
      <w:r w:rsidR="00E939D0">
        <w:t>сегментированга</w:t>
      </w:r>
      <w:proofErr w:type="spellEnd"/>
      <w:r w:rsidR="00E939D0">
        <w:t xml:space="preserve"> лишь на 5</w:t>
      </w:r>
      <w:r w:rsidRPr="006027BD">
        <w:t xml:space="preserve"> снимках</w:t>
      </w:r>
      <w:r w:rsidR="00243AE2">
        <w:t>.</w:t>
      </w:r>
    </w:p>
    <w:p w14:paraId="63587889" w14:textId="7CFBFC92" w:rsidR="00DE1EA4" w:rsidRDefault="00DE1EA4">
      <w:pPr>
        <w:spacing w:after="200" w:line="276" w:lineRule="auto"/>
        <w:ind w:firstLine="0"/>
        <w:jc w:val="left"/>
      </w:pPr>
      <w:r>
        <w:br w:type="page"/>
      </w:r>
    </w:p>
    <w:p w14:paraId="2B1ED48B" w14:textId="221F69FC" w:rsidR="005A5CD6" w:rsidRDefault="00E2512A" w:rsidP="0005170F">
      <w:pPr>
        <w:pStyle w:val="2"/>
        <w:spacing w:after="0"/>
        <w:ind w:firstLine="708"/>
      </w:pPr>
      <w:bookmarkStart w:id="83" w:name="_Toc59095449"/>
      <w:bookmarkStart w:id="84" w:name="_Toc59095586"/>
      <w:r w:rsidRPr="005A5CD6">
        <w:lastRenderedPageBreak/>
        <w:t>Заключение</w:t>
      </w:r>
      <w:bookmarkEnd w:id="83"/>
      <w:bookmarkEnd w:id="84"/>
    </w:p>
    <w:p w14:paraId="58CCA54C" w14:textId="3DCFE244" w:rsidR="0005170F" w:rsidRDefault="0005170F" w:rsidP="0005170F">
      <w:pPr>
        <w:spacing w:line="240" w:lineRule="auto"/>
        <w:rPr>
          <w:lang w:eastAsia="ru-RU"/>
        </w:rPr>
      </w:pPr>
    </w:p>
    <w:p w14:paraId="6FD3FD97" w14:textId="358C5D67" w:rsidR="001809D0" w:rsidRPr="0007198A" w:rsidRDefault="001809D0" w:rsidP="001809D0">
      <w:pPr>
        <w:rPr>
          <w:rFonts w:cs="Times New Roman"/>
          <w:szCs w:val="28"/>
        </w:rPr>
      </w:pPr>
      <w:r w:rsidRPr="0007198A">
        <w:rPr>
          <w:rFonts w:cs="Times New Roman"/>
          <w:szCs w:val="28"/>
        </w:rPr>
        <w:t xml:space="preserve">Используя вейвлет-преобразование, можно сгладить или выделить некоторые детали изображения, </w:t>
      </w:r>
      <w:r w:rsidR="00C17768">
        <w:rPr>
          <w:rFonts w:cs="Times New Roman"/>
          <w:szCs w:val="28"/>
        </w:rPr>
        <w:t>которые впоследствии можно будет сегментировать от исходного изображения</w:t>
      </w:r>
      <w:r w:rsidRPr="0007198A">
        <w:rPr>
          <w:rFonts w:cs="Times New Roman"/>
          <w:szCs w:val="28"/>
        </w:rPr>
        <w:t>.</w:t>
      </w:r>
    </w:p>
    <w:p w14:paraId="32B48736" w14:textId="77777777" w:rsidR="001809D0" w:rsidRPr="0007198A" w:rsidRDefault="001809D0" w:rsidP="001809D0">
      <w:pPr>
        <w:rPr>
          <w:rFonts w:cs="Times New Roman"/>
          <w:szCs w:val="28"/>
        </w:rPr>
      </w:pPr>
      <w:r w:rsidRPr="0007198A">
        <w:rPr>
          <w:rFonts w:cs="Times New Roman"/>
          <w:szCs w:val="28"/>
        </w:rPr>
        <w:t>В ходе выполнения научно-исследовательской работы были достигнуты следующие цели:</w:t>
      </w:r>
    </w:p>
    <w:p w14:paraId="65168E6D" w14:textId="65470630" w:rsidR="00C17768" w:rsidRDefault="00C17768" w:rsidP="00C17768">
      <w:pPr>
        <w:rPr>
          <w:lang w:eastAsia="ru-RU"/>
        </w:rPr>
      </w:pPr>
      <w:r>
        <w:rPr>
          <w:lang w:eastAsia="ru-RU"/>
        </w:rPr>
        <w:t>- алгоритм, описанный в предоставленной статье,</w:t>
      </w:r>
      <w:r w:rsidRPr="00C17768">
        <w:rPr>
          <w:lang w:eastAsia="ru-RU"/>
        </w:rPr>
        <w:t xml:space="preserve"> </w:t>
      </w:r>
      <w:r>
        <w:rPr>
          <w:lang w:eastAsia="ru-RU"/>
        </w:rPr>
        <w:t>изучен;</w:t>
      </w:r>
    </w:p>
    <w:p w14:paraId="2D62E8A8" w14:textId="062ADD0E" w:rsidR="00C17768" w:rsidRDefault="00C17768" w:rsidP="00C17768">
      <w:pPr>
        <w:rPr>
          <w:lang w:eastAsia="ru-RU"/>
        </w:rPr>
      </w:pPr>
      <w:r>
        <w:rPr>
          <w:lang w:eastAsia="ru-RU"/>
        </w:rPr>
        <w:t xml:space="preserve">- представленный алгоритм сегментации реализован на </w:t>
      </w:r>
      <w:proofErr w:type="spellStart"/>
      <w:r>
        <w:rPr>
          <w:lang w:eastAsia="ru-RU"/>
        </w:rPr>
        <w:t>маммограммах</w:t>
      </w:r>
      <w:proofErr w:type="spellEnd"/>
      <w:r>
        <w:rPr>
          <w:lang w:eastAsia="ru-RU"/>
        </w:rPr>
        <w:t>;</w:t>
      </w:r>
    </w:p>
    <w:p w14:paraId="46842E93" w14:textId="61F8DD51" w:rsidR="00C17768" w:rsidRDefault="00C17768" w:rsidP="00C17768">
      <w:pPr>
        <w:rPr>
          <w:lang w:eastAsia="ru-RU"/>
        </w:rPr>
      </w:pPr>
      <w:r>
        <w:rPr>
          <w:lang w:eastAsia="ru-RU"/>
        </w:rPr>
        <w:t>- тестирование реализованного алгоритма проведено на маммографических снимках.</w:t>
      </w:r>
    </w:p>
    <w:p w14:paraId="62116620" w14:textId="726CF55F" w:rsidR="001809D0" w:rsidRDefault="001809D0" w:rsidP="001809D0">
      <w:pPr>
        <w:rPr>
          <w:rFonts w:cs="Times New Roman"/>
          <w:szCs w:val="28"/>
        </w:rPr>
      </w:pPr>
      <w:r w:rsidRPr="0007198A">
        <w:rPr>
          <w:rFonts w:cs="Times New Roman"/>
          <w:szCs w:val="28"/>
        </w:rPr>
        <w:t>Тестирование показало, что данный алгоритм на различных изображениях работает по-разному.</w:t>
      </w:r>
    </w:p>
    <w:p w14:paraId="5087B1D1" w14:textId="77777777" w:rsidR="001809D0" w:rsidRDefault="001809D0" w:rsidP="001809D0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Результаты тестирования, следующие:</w:t>
      </w:r>
    </w:p>
    <w:p w14:paraId="07F79330" w14:textId="1D01FAA9" w:rsidR="00AD0E3A" w:rsidRDefault="00C17768" w:rsidP="00AD0E3A">
      <w:pPr>
        <w:pStyle w:val="a4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AD0E3A">
        <w:rPr>
          <w:rFonts w:cs="Times New Roman"/>
          <w:szCs w:val="28"/>
        </w:rPr>
        <w:t>опухоли на макроснимках выделяются плохо из-за отсутствия достаточной предобработки исходных изображений, алгоритмы которой не предоставлены в статье,</w:t>
      </w:r>
    </w:p>
    <w:p w14:paraId="38E03D46" w14:textId="2954D15F" w:rsidR="001809D0" w:rsidRPr="00EC0583" w:rsidRDefault="00AD0E3A" w:rsidP="00AD0E3A">
      <w:pPr>
        <w:pStyle w:val="a4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работа представленного в статье алгоритма качественно происходит только на полноразмерных </w:t>
      </w:r>
      <w:r>
        <w:rPr>
          <w:lang w:eastAsia="ru-RU"/>
        </w:rPr>
        <w:t>маммографических снимках.</w:t>
      </w:r>
    </w:p>
    <w:p w14:paraId="5CD7504C" w14:textId="77777777" w:rsidR="007A054E" w:rsidRDefault="007A054E" w:rsidP="007A054E">
      <w:pPr>
        <w:pStyle w:val="a4"/>
        <w:shd w:val="clear" w:color="auto" w:fill="FFFFFF"/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Таким образом, можно сделать вывод о том, что цель работы выполнена, все поставленные задачи реализованы в полном виде.</w:t>
      </w:r>
    </w:p>
    <w:p w14:paraId="4B306460" w14:textId="77777777" w:rsidR="007A054E" w:rsidRDefault="007A054E" w:rsidP="007A054E">
      <w:pPr>
        <w:pStyle w:val="a4"/>
        <w:shd w:val="clear" w:color="auto" w:fill="FFFFFF"/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</w:p>
    <w:p w14:paraId="3DEE356B" w14:textId="77777777" w:rsidR="005A5CD6" w:rsidRDefault="005A5CD6">
      <w:pPr>
        <w:spacing w:after="200" w:line="276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7684176B" w14:textId="10D3C772" w:rsidR="005A5CD6" w:rsidRDefault="00E2512A">
      <w:pPr>
        <w:pStyle w:val="2"/>
        <w:spacing w:after="0"/>
        <w:ind w:firstLine="708"/>
        <w:jc w:val="center"/>
        <w:pPrChange w:id="85" w:author="Юлия Подгорнова" w:date="2020-12-17T00:16:00Z">
          <w:pPr>
            <w:pStyle w:val="2"/>
            <w:spacing w:after="0"/>
            <w:ind w:firstLine="708"/>
          </w:pPr>
        </w:pPrChange>
      </w:pPr>
      <w:bookmarkStart w:id="86" w:name="_Toc59095450"/>
      <w:bookmarkStart w:id="87" w:name="_Toc59095587"/>
      <w:r w:rsidRPr="005A5CD6">
        <w:lastRenderedPageBreak/>
        <w:t>Список использованн</w:t>
      </w:r>
      <w:r w:rsidR="001F12A6">
        <w:t>ых</w:t>
      </w:r>
      <w:r w:rsidRPr="005A5CD6">
        <w:t xml:space="preserve"> </w:t>
      </w:r>
      <w:r w:rsidR="001F12A6">
        <w:t>источников</w:t>
      </w:r>
      <w:bookmarkEnd w:id="86"/>
      <w:bookmarkEnd w:id="87"/>
    </w:p>
    <w:p w14:paraId="44836400" w14:textId="7EF5241D" w:rsidR="0005170F" w:rsidRDefault="0005170F" w:rsidP="0005170F">
      <w:pPr>
        <w:spacing w:line="240" w:lineRule="auto"/>
        <w:rPr>
          <w:lang w:eastAsia="ru-RU"/>
        </w:rPr>
      </w:pPr>
    </w:p>
    <w:p w14:paraId="1D7774E8" w14:textId="6475EF48" w:rsidR="00A51BD7" w:rsidRPr="00AA39CC" w:rsidRDefault="00AD3062" w:rsidP="00274733">
      <w:pPr>
        <w:rPr>
          <w:lang w:val="en-US" w:eastAsia="ru-RU"/>
          <w:rPrChange w:id="88" w:author="Юлия Подгорнова" w:date="2020-12-17T00:06:00Z">
            <w:rPr>
              <w:lang w:eastAsia="ru-RU"/>
            </w:rPr>
          </w:rPrChange>
        </w:rPr>
      </w:pPr>
      <w:r w:rsidRPr="00AF6F94">
        <w:rPr>
          <w:lang w:eastAsia="ru-RU"/>
        </w:rPr>
        <w:t>1.</w:t>
      </w:r>
      <w:r w:rsidR="00A51BD7" w:rsidRPr="00AF6F94">
        <w:rPr>
          <w:lang w:eastAsia="ru-RU"/>
        </w:rPr>
        <w:t xml:space="preserve"> </w:t>
      </w:r>
      <w:proofErr w:type="spellStart"/>
      <w:r w:rsidR="00274733" w:rsidRPr="00274733">
        <w:rPr>
          <w:lang w:val="en-US"/>
        </w:rPr>
        <w:t>Simina</w:t>
      </w:r>
      <w:proofErr w:type="spellEnd"/>
      <w:r w:rsidR="00274733" w:rsidRPr="00AF6F94">
        <w:t xml:space="preserve"> </w:t>
      </w:r>
      <w:proofErr w:type="spellStart"/>
      <w:r w:rsidR="00274733" w:rsidRPr="00274733">
        <w:rPr>
          <w:lang w:val="en-US"/>
        </w:rPr>
        <w:t>Vasilache</w:t>
      </w:r>
      <w:proofErr w:type="spellEnd"/>
      <w:r w:rsidR="00274733" w:rsidRPr="00AF6F94">
        <w:t xml:space="preserve">, </w:t>
      </w:r>
      <w:r w:rsidR="00274733" w:rsidRPr="00274733">
        <w:rPr>
          <w:lang w:val="en-US"/>
        </w:rPr>
        <w:t>Kevin</w:t>
      </w:r>
      <w:r w:rsidR="00274733" w:rsidRPr="00AF6F94">
        <w:t xml:space="preserve"> </w:t>
      </w:r>
      <w:r w:rsidR="00274733" w:rsidRPr="00274733">
        <w:rPr>
          <w:lang w:val="en-US"/>
        </w:rPr>
        <w:t>Ward</w:t>
      </w:r>
      <w:r w:rsidR="00274733" w:rsidRPr="00AF6F94">
        <w:t xml:space="preserve">, </w:t>
      </w:r>
      <w:r w:rsidR="00274733" w:rsidRPr="00274733">
        <w:rPr>
          <w:lang w:val="en-US"/>
        </w:rPr>
        <w:t>Charles</w:t>
      </w:r>
      <w:r w:rsidR="00274733" w:rsidRPr="00AF6F94">
        <w:t xml:space="preserve"> </w:t>
      </w:r>
      <w:r w:rsidR="00274733" w:rsidRPr="00274733">
        <w:rPr>
          <w:lang w:val="en-US"/>
        </w:rPr>
        <w:t>Cockrell</w:t>
      </w:r>
      <w:r w:rsidR="00274733" w:rsidRPr="00AF6F94">
        <w:t xml:space="preserve">, </w:t>
      </w:r>
      <w:r w:rsidR="00274733" w:rsidRPr="00274733">
        <w:rPr>
          <w:lang w:val="en-US"/>
        </w:rPr>
        <w:t>Jonathan</w:t>
      </w:r>
      <w:r w:rsidR="00274733" w:rsidRPr="00AF6F94">
        <w:t xml:space="preserve"> </w:t>
      </w:r>
      <w:r w:rsidR="00274733" w:rsidRPr="00274733">
        <w:rPr>
          <w:lang w:val="en-US"/>
        </w:rPr>
        <w:t>Ha</w:t>
      </w:r>
      <w:r w:rsidR="00274733" w:rsidRPr="00AF6F94">
        <w:t xml:space="preserve">, </w:t>
      </w:r>
      <w:proofErr w:type="spellStart"/>
      <w:r w:rsidR="00274733" w:rsidRPr="00274733">
        <w:rPr>
          <w:lang w:val="en-US"/>
        </w:rPr>
        <w:t>Kayvan</w:t>
      </w:r>
      <w:proofErr w:type="spellEnd"/>
      <w:r w:rsidR="00274733" w:rsidRPr="00AF6F94">
        <w:t xml:space="preserve"> </w:t>
      </w:r>
      <w:proofErr w:type="spellStart"/>
      <w:r w:rsidR="00274733" w:rsidRPr="00274733">
        <w:rPr>
          <w:lang w:val="en-US"/>
        </w:rPr>
        <w:t>Najarian</w:t>
      </w:r>
      <w:proofErr w:type="spellEnd"/>
      <w:r w:rsidR="00274733" w:rsidRPr="00AF6F94">
        <w:t xml:space="preserve">. </w:t>
      </w:r>
      <w:r w:rsidR="00274733" w:rsidRPr="00274733">
        <w:rPr>
          <w:lang w:val="en-US"/>
        </w:rPr>
        <w:t>Unified wavelet and gaussian filtering for segmentation of</w:t>
      </w:r>
      <w:r w:rsidR="00274733">
        <w:rPr>
          <w:lang w:val="en-US"/>
        </w:rPr>
        <w:t xml:space="preserve"> </w:t>
      </w:r>
      <w:r w:rsidR="00274733" w:rsidRPr="00274733">
        <w:rPr>
          <w:lang w:val="en-US"/>
        </w:rPr>
        <w:t>CT images; application in segmentation of bone in pelvic CT images</w:t>
      </w:r>
      <w:r w:rsidR="00274733">
        <w:rPr>
          <w:lang w:val="en-US"/>
        </w:rPr>
        <w:t xml:space="preserve"> //</w:t>
      </w:r>
      <w:r w:rsidR="007D16FC" w:rsidRPr="007D16FC">
        <w:rPr>
          <w:lang w:val="en-US"/>
        </w:rPr>
        <w:t xml:space="preserve"> BMC Medical Informatics and Decision Making.</w:t>
      </w:r>
      <w:r w:rsidR="00A96FB5">
        <w:rPr>
          <w:lang w:val="en-US"/>
        </w:rPr>
        <w:t xml:space="preserve"> </w:t>
      </w:r>
      <w:r w:rsidR="007D16FC">
        <w:rPr>
          <w:lang w:val="en-US"/>
        </w:rPr>
        <w:t>2009</w:t>
      </w:r>
      <w:r w:rsidR="00A96FB5">
        <w:rPr>
          <w:lang w:val="en-US"/>
        </w:rPr>
        <w:t>.</w:t>
      </w:r>
      <w:r w:rsidR="00A96FB5" w:rsidRPr="00A96FB5">
        <w:rPr>
          <w:lang w:val="en-US"/>
        </w:rPr>
        <w:t xml:space="preserve"> </w:t>
      </w:r>
      <w:r w:rsidR="00A96FB5" w:rsidRPr="007D16FC">
        <w:rPr>
          <w:lang w:val="en-US"/>
        </w:rPr>
        <w:t>8</w:t>
      </w:r>
      <w:r w:rsidR="00A96FB5">
        <w:rPr>
          <w:lang w:val="en-US"/>
        </w:rPr>
        <w:t xml:space="preserve"> </w:t>
      </w:r>
      <w:r w:rsidR="00A96FB5">
        <w:t>с</w:t>
      </w:r>
      <w:r w:rsidR="00A96FB5" w:rsidRPr="00A96FB5">
        <w:rPr>
          <w:lang w:val="en-US"/>
        </w:rPr>
        <w:t xml:space="preserve">. </w:t>
      </w:r>
      <w:r w:rsidR="00A96FB5">
        <w:rPr>
          <w:lang w:val="en-US"/>
        </w:rPr>
        <w:t>DOI</w:t>
      </w:r>
      <w:r w:rsidR="00A96FB5" w:rsidRPr="00A96FB5">
        <w:rPr>
          <w:lang w:val="en-US"/>
        </w:rPr>
        <w:t>:10.1186/1472-6947-9-S1-S8</w:t>
      </w:r>
      <w:r w:rsidR="00AD0E3A" w:rsidRPr="00AA39CC">
        <w:rPr>
          <w:lang w:val="en-US"/>
          <w:rPrChange w:id="89" w:author="Юлия Подгорнова" w:date="2020-12-17T00:06:00Z">
            <w:rPr/>
          </w:rPrChange>
        </w:rPr>
        <w:t>.</w:t>
      </w:r>
    </w:p>
    <w:p w14:paraId="2FA8286A" w14:textId="61518DAC" w:rsidR="00AD3062" w:rsidRDefault="00AD0E3A" w:rsidP="00D95AC5">
      <w:pPr>
        <w:rPr>
          <w:lang w:eastAsia="ru-RU"/>
        </w:rPr>
      </w:pPr>
      <w:r w:rsidRPr="00AD0E3A">
        <w:rPr>
          <w:lang w:val="en-US" w:eastAsia="ru-RU"/>
        </w:rPr>
        <w:t xml:space="preserve">2. Feature Detection and Description </w:t>
      </w:r>
      <w:r>
        <w:rPr>
          <w:lang w:val="en-US" w:eastAsia="ru-RU"/>
        </w:rPr>
        <w:t>[</w:t>
      </w:r>
      <w:r>
        <w:rPr>
          <w:lang w:eastAsia="ru-RU"/>
        </w:rPr>
        <w:t>электронный</w:t>
      </w:r>
      <w:r w:rsidRPr="00AD0E3A">
        <w:rPr>
          <w:lang w:val="en-US" w:eastAsia="ru-RU"/>
        </w:rPr>
        <w:t xml:space="preserve"> </w:t>
      </w:r>
      <w:r>
        <w:rPr>
          <w:lang w:eastAsia="ru-RU"/>
        </w:rPr>
        <w:t>ресурс</w:t>
      </w:r>
      <w:r>
        <w:rPr>
          <w:lang w:val="en-US" w:eastAsia="ru-RU"/>
        </w:rPr>
        <w:t>]</w:t>
      </w:r>
      <w:r w:rsidRPr="00AD0E3A">
        <w:rPr>
          <w:lang w:val="en-US" w:eastAsia="ru-RU"/>
        </w:rPr>
        <w:t xml:space="preserve">. </w:t>
      </w:r>
      <w:r>
        <w:rPr>
          <w:lang w:eastAsia="ru-RU"/>
        </w:rPr>
        <w:t>Режим</w:t>
      </w:r>
      <w:r w:rsidRPr="00AD0E3A">
        <w:rPr>
          <w:lang w:eastAsia="ru-RU"/>
        </w:rPr>
        <w:t xml:space="preserve"> </w:t>
      </w:r>
      <w:r>
        <w:rPr>
          <w:lang w:eastAsia="ru-RU"/>
        </w:rPr>
        <w:t>доступа</w:t>
      </w:r>
      <w:r w:rsidRPr="00AD0E3A">
        <w:rPr>
          <w:lang w:eastAsia="ru-RU"/>
        </w:rPr>
        <w:t>:</w:t>
      </w:r>
      <w:r>
        <w:rPr>
          <w:lang w:eastAsia="ru-RU"/>
        </w:rPr>
        <w:t xml:space="preserve"> </w:t>
      </w:r>
      <w:del w:id="90" w:author="Юлия Подгорнова" w:date="2020-12-17T00:15:00Z">
        <w:r w:rsidR="006D4CEE" w:rsidDel="00AA39CC">
          <w:fldChar w:fldCharType="begin"/>
        </w:r>
        <w:r w:rsidR="006D4CEE" w:rsidDel="00AA39CC">
          <w:delInstrText xml:space="preserve"> HYPERLINK "https://opencv-python-tutroals.readthedocs.io/en/latest/py_tutorials/py%20_feature2d/py_table_of_contents_feature2d/py_table_of_contents_feature2d.html" \l "py-table-of-content-feature2d" </w:delInstrText>
        </w:r>
        <w:r w:rsidR="006D4CEE" w:rsidDel="00AA39CC">
          <w:fldChar w:fldCharType="separate"/>
        </w:r>
        <w:r w:rsidRPr="00AA39CC" w:rsidDel="00AA39CC">
          <w:rPr>
            <w:rPrChange w:id="91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https</w:delText>
        </w:r>
        <w:r w:rsidRPr="00AA39CC" w:rsidDel="00AA39CC">
          <w:rPr>
            <w:rPrChange w:id="92" w:author="Юлия Подгорнова" w:date="2020-12-17T00:15:00Z">
              <w:rPr>
                <w:rStyle w:val="ac"/>
                <w:lang w:eastAsia="ru-RU"/>
              </w:rPr>
            </w:rPrChange>
          </w:rPr>
          <w:delText>://</w:delText>
        </w:r>
        <w:r w:rsidRPr="00AA39CC" w:rsidDel="00AA39CC">
          <w:rPr>
            <w:rPrChange w:id="93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opencv</w:delText>
        </w:r>
        <w:r w:rsidRPr="00AA39CC" w:rsidDel="00AA39CC">
          <w:rPr>
            <w:rPrChange w:id="94" w:author="Юлия Подгорнова" w:date="2020-12-17T00:15:00Z">
              <w:rPr>
                <w:rStyle w:val="ac"/>
                <w:lang w:eastAsia="ru-RU"/>
              </w:rPr>
            </w:rPrChange>
          </w:rPr>
          <w:delText>-</w:delText>
        </w:r>
        <w:r w:rsidRPr="00AA39CC" w:rsidDel="00AA39CC">
          <w:rPr>
            <w:rPrChange w:id="95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python</w:delText>
        </w:r>
        <w:r w:rsidRPr="00AA39CC" w:rsidDel="00AA39CC">
          <w:rPr>
            <w:rPrChange w:id="96" w:author="Юлия Подгорнова" w:date="2020-12-17T00:15:00Z">
              <w:rPr>
                <w:rStyle w:val="ac"/>
                <w:lang w:eastAsia="ru-RU"/>
              </w:rPr>
            </w:rPrChange>
          </w:rPr>
          <w:delText>-</w:delText>
        </w:r>
        <w:r w:rsidRPr="00AA39CC" w:rsidDel="00AA39CC">
          <w:rPr>
            <w:rPrChange w:id="97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tutroals</w:delText>
        </w:r>
        <w:r w:rsidRPr="00AA39CC" w:rsidDel="00AA39CC">
          <w:rPr>
            <w:rPrChange w:id="98" w:author="Юлия Подгорнова" w:date="2020-12-17T00:15:00Z">
              <w:rPr>
                <w:rStyle w:val="ac"/>
                <w:lang w:eastAsia="ru-RU"/>
              </w:rPr>
            </w:rPrChange>
          </w:rPr>
          <w:delText>.</w:delText>
        </w:r>
        <w:r w:rsidRPr="00AA39CC" w:rsidDel="00AA39CC">
          <w:rPr>
            <w:rPrChange w:id="99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readthedocs</w:delText>
        </w:r>
        <w:r w:rsidRPr="00AA39CC" w:rsidDel="00AA39CC">
          <w:rPr>
            <w:rPrChange w:id="100" w:author="Юлия Подгорнова" w:date="2020-12-17T00:15:00Z">
              <w:rPr>
                <w:rStyle w:val="ac"/>
                <w:lang w:eastAsia="ru-RU"/>
              </w:rPr>
            </w:rPrChange>
          </w:rPr>
          <w:delText>.</w:delText>
        </w:r>
        <w:r w:rsidRPr="00AA39CC" w:rsidDel="00AA39CC">
          <w:rPr>
            <w:rPrChange w:id="101" w:author="Юлия Подгорнова" w:date="2020-12-17T00:15:00Z">
              <w:rPr>
                <w:rStyle w:val="ac"/>
                <w:lang w:val="en-US" w:eastAsia="ru-RU"/>
              </w:rPr>
            </w:rPrChange>
          </w:rPr>
          <w:delText>io</w:delText>
        </w:r>
        <w:r w:rsidR="006D4CEE" w:rsidDel="00AA39CC">
          <w:rPr>
            <w:rStyle w:val="ac"/>
            <w:lang w:val="en-US" w:eastAsia="ru-RU"/>
          </w:rPr>
          <w:fldChar w:fldCharType="end"/>
        </w:r>
      </w:del>
      <w:ins w:id="102" w:author="Юлия Подгорнова" w:date="2020-12-17T00:15:00Z">
        <w:r w:rsidR="00AA39CC" w:rsidRPr="00AA39CC">
          <w:rPr>
            <w:rPrChange w:id="103" w:author="Юлия Подгорнова" w:date="2020-12-17T00:15:00Z">
              <w:rPr>
                <w:rStyle w:val="ac"/>
                <w:lang w:val="en-US" w:eastAsia="ru-RU"/>
              </w:rPr>
            </w:rPrChange>
          </w:rPr>
          <w:t>https</w:t>
        </w:r>
        <w:r w:rsidR="00AA39CC" w:rsidRPr="00AA39CC">
          <w:rPr>
            <w:rPrChange w:id="104" w:author="Юлия Подгорнова" w:date="2020-12-17T00:15:00Z">
              <w:rPr>
                <w:rStyle w:val="ac"/>
                <w:lang w:eastAsia="ru-RU"/>
              </w:rPr>
            </w:rPrChange>
          </w:rPr>
          <w:t>://</w:t>
        </w:r>
        <w:r w:rsidR="00AA39CC" w:rsidRPr="00AA39CC">
          <w:rPr>
            <w:rPrChange w:id="105" w:author="Юлия Подгорнова" w:date="2020-12-17T00:15:00Z">
              <w:rPr>
                <w:rStyle w:val="ac"/>
                <w:lang w:val="en-US" w:eastAsia="ru-RU"/>
              </w:rPr>
            </w:rPrChange>
          </w:rPr>
          <w:t>opencv</w:t>
        </w:r>
        <w:r w:rsidR="00AA39CC" w:rsidRPr="00AA39CC">
          <w:rPr>
            <w:rPrChange w:id="106" w:author="Юлия Подгорнова" w:date="2020-12-17T00:15:00Z">
              <w:rPr>
                <w:rStyle w:val="ac"/>
                <w:lang w:eastAsia="ru-RU"/>
              </w:rPr>
            </w:rPrChange>
          </w:rPr>
          <w:t>-</w:t>
        </w:r>
        <w:r w:rsidR="00AA39CC" w:rsidRPr="00AA39CC">
          <w:rPr>
            <w:rPrChange w:id="107" w:author="Юлия Подгорнова" w:date="2020-12-17T00:15:00Z">
              <w:rPr>
                <w:rStyle w:val="ac"/>
                <w:lang w:val="en-US" w:eastAsia="ru-RU"/>
              </w:rPr>
            </w:rPrChange>
          </w:rPr>
          <w:t>python</w:t>
        </w:r>
        <w:r w:rsidR="00AA39CC" w:rsidRPr="00AA39CC">
          <w:rPr>
            <w:rPrChange w:id="108" w:author="Юлия Подгорнова" w:date="2020-12-17T00:15:00Z">
              <w:rPr>
                <w:rStyle w:val="ac"/>
                <w:lang w:eastAsia="ru-RU"/>
              </w:rPr>
            </w:rPrChange>
          </w:rPr>
          <w:t>-</w:t>
        </w:r>
        <w:r w:rsidR="00AA39CC" w:rsidRPr="00AA39CC">
          <w:rPr>
            <w:rPrChange w:id="109" w:author="Юлия Подгорнова" w:date="2020-12-17T00:15:00Z">
              <w:rPr>
                <w:rStyle w:val="ac"/>
                <w:lang w:val="en-US" w:eastAsia="ru-RU"/>
              </w:rPr>
            </w:rPrChange>
          </w:rPr>
          <w:t>tutroals</w:t>
        </w:r>
        <w:r w:rsidR="00AA39CC" w:rsidRPr="00AA39CC">
          <w:rPr>
            <w:rPrChange w:id="110" w:author="Юлия Подгорнова" w:date="2020-12-17T00:15:00Z">
              <w:rPr>
                <w:rStyle w:val="ac"/>
                <w:lang w:eastAsia="ru-RU"/>
              </w:rPr>
            </w:rPrChange>
          </w:rPr>
          <w:t>.</w:t>
        </w:r>
        <w:r w:rsidR="00AA39CC" w:rsidRPr="00AA39CC">
          <w:rPr>
            <w:rPrChange w:id="111" w:author="Юлия Подгорнова" w:date="2020-12-17T00:15:00Z">
              <w:rPr>
                <w:rStyle w:val="ac"/>
                <w:lang w:val="en-US" w:eastAsia="ru-RU"/>
              </w:rPr>
            </w:rPrChange>
          </w:rPr>
          <w:t>readthedocs</w:t>
        </w:r>
        <w:r w:rsidR="00AA39CC" w:rsidRPr="00AA39CC">
          <w:rPr>
            <w:rPrChange w:id="112" w:author="Юлия Подгорнова" w:date="2020-12-17T00:15:00Z">
              <w:rPr>
                <w:rStyle w:val="ac"/>
                <w:lang w:eastAsia="ru-RU"/>
              </w:rPr>
            </w:rPrChange>
          </w:rPr>
          <w:t>.</w:t>
        </w:r>
        <w:r w:rsidR="00AA39CC" w:rsidRPr="00AA39CC">
          <w:rPr>
            <w:rPrChange w:id="113" w:author="Юлия Подгорнова" w:date="2020-12-17T00:15:00Z">
              <w:rPr>
                <w:rStyle w:val="ac"/>
                <w:lang w:val="en-US" w:eastAsia="ru-RU"/>
              </w:rPr>
            </w:rPrChange>
          </w:rPr>
          <w:t>io</w:t>
        </w:r>
      </w:ins>
      <w:r w:rsidRPr="00AD0E3A">
        <w:rPr>
          <w:lang w:eastAsia="ru-RU"/>
        </w:rPr>
        <w:t xml:space="preserve"> (</w:t>
      </w:r>
      <w:r>
        <w:rPr>
          <w:lang w:eastAsia="ru-RU"/>
        </w:rPr>
        <w:t>дата</w:t>
      </w:r>
      <w:r w:rsidRPr="00AD0E3A">
        <w:rPr>
          <w:lang w:eastAsia="ru-RU"/>
        </w:rPr>
        <w:t xml:space="preserve"> </w:t>
      </w:r>
      <w:r>
        <w:rPr>
          <w:lang w:eastAsia="ru-RU"/>
        </w:rPr>
        <w:t>обращения</w:t>
      </w:r>
      <w:r w:rsidRPr="00AD0E3A">
        <w:rPr>
          <w:lang w:eastAsia="ru-RU"/>
        </w:rPr>
        <w:t>: 16.12.20).</w:t>
      </w:r>
    </w:p>
    <w:p w14:paraId="6F443ABA" w14:textId="62F5CB20" w:rsidR="00AD0E3A" w:rsidRDefault="00AD0E3A" w:rsidP="00AD0E3A">
      <w:pPr>
        <w:rPr>
          <w:lang w:eastAsia="ru-RU"/>
        </w:rPr>
      </w:pPr>
      <w:r>
        <w:rPr>
          <w:lang w:eastAsia="ru-RU"/>
        </w:rPr>
        <w:t xml:space="preserve">3. </w:t>
      </w:r>
      <w:r w:rsidRPr="00AD0E3A">
        <w:rPr>
          <w:lang w:eastAsia="ru-RU"/>
        </w:rPr>
        <w:t xml:space="preserve">Сегментация изображения с </w:t>
      </w:r>
      <w:proofErr w:type="spellStart"/>
      <w:r w:rsidRPr="00AD0E3A">
        <w:rPr>
          <w:lang w:eastAsia="ru-RU"/>
        </w:rPr>
        <w:t>OpenCV</w:t>
      </w:r>
      <w:proofErr w:type="spellEnd"/>
      <w:r w:rsidRPr="00AD0E3A">
        <w:rPr>
          <w:lang w:eastAsia="ru-RU"/>
        </w:rPr>
        <w:t xml:space="preserve"> и </w:t>
      </w:r>
      <w:proofErr w:type="spellStart"/>
      <w:r w:rsidRPr="00AD0E3A">
        <w:rPr>
          <w:lang w:eastAsia="ru-RU"/>
        </w:rPr>
        <w:t>Python</w:t>
      </w:r>
      <w:proofErr w:type="spellEnd"/>
      <w:r>
        <w:rPr>
          <w:lang w:eastAsia="ru-RU"/>
        </w:rPr>
        <w:t xml:space="preserve"> </w:t>
      </w:r>
      <w:r w:rsidRPr="00AD0E3A">
        <w:rPr>
          <w:lang w:eastAsia="ru-RU"/>
        </w:rPr>
        <w:t>[</w:t>
      </w:r>
      <w:r>
        <w:rPr>
          <w:lang w:eastAsia="ru-RU"/>
        </w:rPr>
        <w:t>электронный</w:t>
      </w:r>
      <w:r w:rsidRPr="00AD0E3A">
        <w:rPr>
          <w:lang w:eastAsia="ru-RU"/>
        </w:rPr>
        <w:t xml:space="preserve"> </w:t>
      </w:r>
      <w:r>
        <w:rPr>
          <w:lang w:eastAsia="ru-RU"/>
        </w:rPr>
        <w:t>ресурс</w:t>
      </w:r>
      <w:r w:rsidRPr="00AD0E3A">
        <w:rPr>
          <w:lang w:eastAsia="ru-RU"/>
        </w:rPr>
        <w:t xml:space="preserve">]. </w:t>
      </w:r>
      <w:r>
        <w:rPr>
          <w:lang w:eastAsia="ru-RU"/>
        </w:rPr>
        <w:t>Режим</w:t>
      </w:r>
      <w:r w:rsidRPr="00AD0E3A">
        <w:rPr>
          <w:lang w:eastAsia="ru-RU"/>
        </w:rPr>
        <w:t xml:space="preserve"> </w:t>
      </w:r>
      <w:r>
        <w:rPr>
          <w:lang w:eastAsia="ru-RU"/>
        </w:rPr>
        <w:t>доступа</w:t>
      </w:r>
      <w:r w:rsidRPr="00AD0E3A">
        <w:rPr>
          <w:lang w:eastAsia="ru-RU"/>
        </w:rPr>
        <w:t>:</w:t>
      </w:r>
      <w:r>
        <w:rPr>
          <w:lang w:eastAsia="ru-RU"/>
        </w:rPr>
        <w:t xml:space="preserve"> </w:t>
      </w:r>
      <w:r w:rsidRPr="00AA39CC">
        <w:rPr>
          <w:rPrChange w:id="114" w:author="Юлия Подгорнова" w:date="2020-12-17T00:16:00Z">
            <w:rPr>
              <w:color w:val="0000FF"/>
              <w:u w:val="single"/>
              <w:lang w:eastAsia="ru-RU"/>
            </w:rPr>
          </w:rPrChange>
        </w:rPr>
        <w:t>https://pythonru.com/biblioteki/segmentacija-izobrazhenija-s-opencv-i-python.html</w:t>
      </w:r>
      <w:r>
        <w:rPr>
          <w:lang w:eastAsia="ru-RU"/>
        </w:rPr>
        <w:t xml:space="preserve"> </w:t>
      </w:r>
      <w:r w:rsidRPr="00AD0E3A">
        <w:rPr>
          <w:lang w:eastAsia="ru-RU"/>
        </w:rPr>
        <w:t>(</w:t>
      </w:r>
      <w:r>
        <w:rPr>
          <w:lang w:eastAsia="ru-RU"/>
        </w:rPr>
        <w:t>дата</w:t>
      </w:r>
      <w:r w:rsidRPr="00AD0E3A">
        <w:rPr>
          <w:lang w:eastAsia="ru-RU"/>
        </w:rPr>
        <w:t xml:space="preserve"> </w:t>
      </w:r>
      <w:r>
        <w:rPr>
          <w:lang w:eastAsia="ru-RU"/>
        </w:rPr>
        <w:t>обращения</w:t>
      </w:r>
      <w:r w:rsidRPr="00AD0E3A">
        <w:rPr>
          <w:lang w:eastAsia="ru-RU"/>
        </w:rPr>
        <w:t>: 16.12.20).</w:t>
      </w:r>
    </w:p>
    <w:p w14:paraId="5EF0A863" w14:textId="0648B307" w:rsidR="00AD0E3A" w:rsidRPr="00AD0E3A" w:rsidRDefault="00AD0E3A" w:rsidP="00D95AC5">
      <w:pPr>
        <w:rPr>
          <w:lang w:eastAsia="ru-RU"/>
        </w:rPr>
      </w:pPr>
    </w:p>
    <w:p w14:paraId="2B6B3B30" w14:textId="0FC6809A" w:rsidR="00DB59A9" w:rsidRPr="00AD0E3A" w:rsidRDefault="00DB59A9" w:rsidP="001809D0">
      <w:pPr>
        <w:spacing w:after="200" w:line="276" w:lineRule="auto"/>
        <w:ind w:firstLine="0"/>
        <w:jc w:val="left"/>
      </w:pPr>
    </w:p>
    <w:sectPr w:rsidR="00DB59A9" w:rsidRPr="00AD0E3A" w:rsidSect="00BC46AB">
      <w:headerReference w:type="default" r:id="rId143"/>
      <w:headerReference w:type="first" r:id="rId144"/>
      <w:pgSz w:w="11906" w:h="16838"/>
      <w:pgMar w:top="1134" w:right="850" w:bottom="1418" w:left="1701" w:header="708" w:footer="708" w:gutter="0"/>
      <w:pgNumType w:start="4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7" w:author="Юлия Подгорнова" w:date="2020-12-17T00:11:00Z" w:initials="ЮП">
    <w:p w14:paraId="6DDDEA42" w14:textId="02E74BA4" w:rsidR="006027BD" w:rsidRDefault="006027BD">
      <w:pPr>
        <w:pStyle w:val="af1"/>
      </w:pPr>
      <w:r>
        <w:rPr>
          <w:rStyle w:val="af0"/>
        </w:rPr>
        <w:annotationRef/>
      </w:r>
      <w:r>
        <w:t>Добавить начало/конец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DDDEA4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DDDEA42" w16cid:durableId="24DB2E2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FEC43" w14:textId="77777777" w:rsidR="00DD2817" w:rsidRDefault="00DD2817" w:rsidP="00E320DE">
      <w:pPr>
        <w:spacing w:line="240" w:lineRule="auto"/>
      </w:pPr>
      <w:r>
        <w:separator/>
      </w:r>
    </w:p>
  </w:endnote>
  <w:endnote w:type="continuationSeparator" w:id="0">
    <w:p w14:paraId="37F7869B" w14:textId="77777777" w:rsidR="00DD2817" w:rsidRDefault="00DD2817" w:rsidP="00E320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C09334" w14:textId="77777777" w:rsidR="00DD2817" w:rsidRDefault="00DD2817" w:rsidP="00E320DE">
      <w:pPr>
        <w:spacing w:line="240" w:lineRule="auto"/>
      </w:pPr>
      <w:r>
        <w:separator/>
      </w:r>
    </w:p>
  </w:footnote>
  <w:footnote w:type="continuationSeparator" w:id="0">
    <w:p w14:paraId="79D7EC54" w14:textId="77777777" w:rsidR="00DD2817" w:rsidRDefault="00DD2817" w:rsidP="00E320D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7B223B" w14:textId="77777777" w:rsidR="006027BD" w:rsidRDefault="006027BD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33FEF9C8" wp14:editId="57C13F2D">
              <wp:simplePos x="0" y="0"/>
              <wp:positionH relativeFrom="margin">
                <wp:align>center</wp:align>
              </wp:positionH>
              <wp:positionV relativeFrom="page">
                <wp:posOffset>222885</wp:posOffset>
              </wp:positionV>
              <wp:extent cx="6588760" cy="10188575"/>
              <wp:effectExtent l="0" t="0" r="21590" b="22225"/>
              <wp:wrapNone/>
              <wp:docPr id="130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1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1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651294" w14:textId="77777777" w:rsidR="006027BD" w:rsidRDefault="006027BD" w:rsidP="007D4A3A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ECA46D5" w14:textId="77777777" w:rsidR="006027BD" w:rsidRPr="00583C49" w:rsidRDefault="006027BD" w:rsidP="007D4A3A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378CF" w14:textId="77777777" w:rsidR="006027BD" w:rsidRPr="00583C49" w:rsidRDefault="006027BD" w:rsidP="007D4A3A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41D0A5" w14:textId="77777777" w:rsidR="006027BD" w:rsidRPr="00583C49" w:rsidRDefault="006027BD" w:rsidP="007D4A3A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proofErr w:type="spellStart"/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DF55D2" w14:textId="77777777" w:rsidR="006027BD" w:rsidRPr="00583C49" w:rsidRDefault="006027BD" w:rsidP="007D4A3A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583C49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328108E" w14:textId="77777777" w:rsidR="006027BD" w:rsidRDefault="006027BD" w:rsidP="007D4A3A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873" cy="4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29737D7" w14:textId="55286EE2" w:rsidR="006027BD" w:rsidRDefault="006027BD" w:rsidP="00304554">
                            <w:pPr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D02E66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696B44" w14:textId="227046AF" w:rsidR="006027BD" w:rsidRPr="00014C05" w:rsidRDefault="006027BD" w:rsidP="006A3672">
                            <w:pPr>
                              <w:jc w:val="center"/>
                              <w:rPr>
                                <w:rFonts w:cs="Times New Roman"/>
                                <w:color w:val="000000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cs="Times New Roman"/>
                                <w:color w:val="000000"/>
                                <w:sz w:val="27"/>
                                <w:szCs w:val="27"/>
                              </w:rPr>
                              <w:t>МИВУ 09.03.02-00</w:t>
                            </w:r>
                            <w:r w:rsidRPr="00014C05">
                              <w:rPr>
                                <w:rFonts w:cs="Times New Roman"/>
                                <w:color w:val="000000"/>
                                <w:sz w:val="27"/>
                                <w:szCs w:val="27"/>
                              </w:rPr>
                              <w:t>.0</w:t>
                            </w:r>
                            <w:r>
                              <w:rPr>
                                <w:rFonts w:cs="Times New Roman"/>
                                <w:color w:val="000000"/>
                                <w:sz w:val="27"/>
                                <w:szCs w:val="27"/>
                              </w:rPr>
                              <w:t>05</w:t>
                            </w:r>
                          </w:p>
                          <w:p w14:paraId="7644FCB9" w14:textId="77777777" w:rsidR="006027BD" w:rsidRPr="00E320DE" w:rsidRDefault="006027BD" w:rsidP="006A3672">
                            <w:pPr>
                              <w:jc w:val="center"/>
                              <w:rPr>
                                <w:rFonts w:cs="Times New Roman"/>
                                <w:szCs w:val="36"/>
                              </w:rPr>
                            </w:pPr>
                          </w:p>
                          <w:p w14:paraId="4FA02A0F" w14:textId="77777777" w:rsidR="006027BD" w:rsidRPr="00984989" w:rsidRDefault="006027BD" w:rsidP="007D4A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FEF9C8" id="Группа 2" o:spid="_x0000_s1026" style="position:absolute;left:0;text-align:left;margin-left:0;margin-top:17.55pt;width:518.8pt;height:802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1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rect id="Rectangle 1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00651294" w14:textId="77777777" w:rsidR="006027BD" w:rsidRDefault="006027BD" w:rsidP="007D4A3A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7ECA46D5" w14:textId="77777777" w:rsidR="006027BD" w:rsidRPr="00583C49" w:rsidRDefault="006027BD" w:rsidP="007D4A3A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420378CF" w14:textId="77777777" w:rsidR="006027BD" w:rsidRPr="00583C49" w:rsidRDefault="006027BD" w:rsidP="007D4A3A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докум</w:t>
                      </w:r>
                      <w:proofErr w:type="spellEnd"/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6641D0A5" w14:textId="77777777" w:rsidR="006027BD" w:rsidRPr="00583C49" w:rsidRDefault="006027BD" w:rsidP="007D4A3A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proofErr w:type="spellStart"/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1CDF55D2" w14:textId="77777777" w:rsidR="006027BD" w:rsidRPr="00583C49" w:rsidRDefault="006027BD" w:rsidP="007D4A3A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83C49">
                        <w:rPr>
                          <w:rFonts w:ascii="Times New Roman" w:hAnsi="Times New Roman"/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0328108E" w14:textId="77777777" w:rsidR="006027BD" w:rsidRDefault="006027BD" w:rsidP="007D4A3A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44" style="position:absolute;left:18949;top:19435;width:873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029737D7" w14:textId="55286EE2" w:rsidR="006027BD" w:rsidRDefault="006027BD" w:rsidP="00304554">
                      <w:pPr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D02E66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rect>
              <v:rect id="Rectangle 2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5B696B44" w14:textId="227046AF" w:rsidR="006027BD" w:rsidRPr="00014C05" w:rsidRDefault="006027BD" w:rsidP="006A3672">
                      <w:pPr>
                        <w:jc w:val="center"/>
                        <w:rPr>
                          <w:rFonts w:cs="Times New Roman"/>
                          <w:color w:val="000000"/>
                          <w:sz w:val="27"/>
                          <w:szCs w:val="27"/>
                        </w:rPr>
                      </w:pPr>
                      <w:r>
                        <w:rPr>
                          <w:rFonts w:cs="Times New Roman"/>
                          <w:color w:val="000000"/>
                          <w:sz w:val="27"/>
                          <w:szCs w:val="27"/>
                        </w:rPr>
                        <w:t>МИВУ 09.03.02-00</w:t>
                      </w:r>
                      <w:r w:rsidRPr="00014C05">
                        <w:rPr>
                          <w:rFonts w:cs="Times New Roman"/>
                          <w:color w:val="000000"/>
                          <w:sz w:val="27"/>
                          <w:szCs w:val="27"/>
                        </w:rPr>
                        <w:t>.0</w:t>
                      </w:r>
                      <w:r>
                        <w:rPr>
                          <w:rFonts w:cs="Times New Roman"/>
                          <w:color w:val="000000"/>
                          <w:sz w:val="27"/>
                          <w:szCs w:val="27"/>
                        </w:rPr>
                        <w:t>05</w:t>
                      </w:r>
                    </w:p>
                    <w:p w14:paraId="7644FCB9" w14:textId="77777777" w:rsidR="006027BD" w:rsidRPr="00E320DE" w:rsidRDefault="006027BD" w:rsidP="006A3672">
                      <w:pPr>
                        <w:jc w:val="center"/>
                        <w:rPr>
                          <w:rFonts w:cs="Times New Roman"/>
                          <w:szCs w:val="36"/>
                        </w:rPr>
                      </w:pPr>
                    </w:p>
                    <w:p w14:paraId="4FA02A0F" w14:textId="77777777" w:rsidR="006027BD" w:rsidRPr="00984989" w:rsidRDefault="006027BD" w:rsidP="007D4A3A">
                      <w:pPr>
                        <w:jc w:val="center"/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E66EE" w14:textId="77777777" w:rsidR="006027BD" w:rsidRDefault="006027BD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2BA1932A" wp14:editId="16D86FE4">
              <wp:simplePos x="0" y="0"/>
              <wp:positionH relativeFrom="page">
                <wp:posOffset>642620</wp:posOffset>
              </wp:positionH>
              <wp:positionV relativeFrom="page">
                <wp:posOffset>285750</wp:posOffset>
              </wp:positionV>
              <wp:extent cx="6685915" cy="10189210"/>
              <wp:effectExtent l="0" t="0" r="38735" b="21590"/>
              <wp:wrapNone/>
              <wp:docPr id="80" name="Группа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5915" cy="10189210"/>
                        <a:chOff x="0" y="0"/>
                        <a:chExt cx="20000" cy="20000"/>
                      </a:xfrm>
                    </wpg:grpSpPr>
                    <wps:wsp>
                      <wps:cNvPr id="81" name="Rectangle 7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" name="Line 7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3" name="Line 7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4" name="Line 7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5" name="Line 7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6" name="Line 7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" name="Line 7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8" name="Line 8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9" name="Line 8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0" name="Line 8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1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9E156F7" w14:textId="77777777" w:rsidR="006027BD" w:rsidRDefault="006027BD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8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AFFC724" w14:textId="77777777" w:rsidR="006027BD" w:rsidRPr="00F815AC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A2AD02" w14:textId="77777777" w:rsidR="006027BD" w:rsidRDefault="006027BD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DD02EF" w14:textId="77777777" w:rsidR="006027BD" w:rsidRPr="00F815AC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proofErr w:type="spellStart"/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4FB113" w14:textId="77777777" w:rsidR="006027BD" w:rsidRPr="00F815AC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F815AC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8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E6C96D" w14:textId="77777777" w:rsidR="006027BD" w:rsidRPr="00FB03D7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FB03D7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8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1D70128" w14:textId="77777777" w:rsidR="006027BD" w:rsidRPr="00320986" w:rsidRDefault="006027BD">
                            <w:pPr>
                              <w:pStyle w:val="ab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Rectangle 9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9FB39A" w14:textId="77777777" w:rsidR="006027BD" w:rsidRPr="00014C05" w:rsidRDefault="006027BD" w:rsidP="007D4A3A">
                            <w:pPr>
                              <w:jc w:val="center"/>
                              <w:rPr>
                                <w:rFonts w:cs="Times New Roman"/>
                                <w:szCs w:val="36"/>
                              </w:rPr>
                            </w:pPr>
                            <w:r>
                              <w:rPr>
                                <w:rFonts w:cs="Times New Roman"/>
                                <w:color w:val="000000"/>
                                <w:sz w:val="27"/>
                                <w:szCs w:val="27"/>
                              </w:rPr>
                              <w:t>МИВУ 09.03.02-00.005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Line 9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" name="Line 9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1" name="Line 9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2" name="Line 9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3" name="Line 9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04" name="Group 9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923B7D" w14:textId="77777777" w:rsidR="006027BD" w:rsidRPr="00F815A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490EB2" w14:textId="22095C03" w:rsidR="006027BD" w:rsidRDefault="007D7945" w:rsidP="00A62D34">
                              <w:pPr>
                                <w:pStyle w:val="ab"/>
                                <w:jc w:val="left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Минеев Р.Р</w:t>
                              </w:r>
                              <w:r w:rsidR="006027BD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.</w:t>
                              </w:r>
                              <w:r w:rsidR="006027BD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br/>
                                <w:t>Ла</w:t>
                              </w:r>
                            </w:p>
                            <w:p w14:paraId="5AC5A318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B0EC727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30FB118A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2ADCA40A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D8DE35B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7757FE16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05BB7EB8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04F8FB8A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5ED6946E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9091BBF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1D7A5BC9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7A1FE8FC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353A09E1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0E99B9CF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3A79EF19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72D6750F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2855BEA1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7C7EFBD4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2E8FEFF3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2F50189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C48D0D0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407FB8EB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7EE5E4DC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5489D5CA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46DB889D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F14CDE4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0C2BA263" w14:textId="77777777" w:rsidR="006027BD" w:rsidRPr="00F85470" w:rsidRDefault="006027BD">
                              <w:pPr>
                                <w:pStyle w:val="ab"/>
                                <w:rPr>
                                  <w:i w:val="0"/>
                                  <w:color w:val="000000"/>
                                  <w:sz w:val="18"/>
                                  <w:lang w:val="ru-RU"/>
                                </w:rPr>
                              </w:pPr>
                            </w:p>
                            <w:p w14:paraId="01015B81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2C20056F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637D352F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556E4AD0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033903F4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3D595AD1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27FDE017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518AACDE" w14:textId="77777777" w:rsidR="006027B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  <w:p w14:paraId="5016AAAC" w14:textId="77777777" w:rsidR="006027BD" w:rsidRPr="0058632D" w:rsidRDefault="006027BD">
                              <w:pPr>
                                <w:pStyle w:val="ab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7" name="Group 9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47" cy="327"/>
                          <a:chOff x="0" y="0"/>
                          <a:chExt cx="20193" cy="21165"/>
                        </a:xfrm>
                      </wpg:grpSpPr>
                      <wps:wsp>
                        <wps:cNvPr id="10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4E7A67" w14:textId="77777777" w:rsidR="006027BD" w:rsidRPr="00F815A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912" cy="2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C67173" w14:textId="37039D20" w:rsidR="006027BD" w:rsidRPr="0003792C" w:rsidRDefault="006027BD" w:rsidP="00707CB4">
                              <w:pPr>
                                <w:ind w:firstLine="0"/>
                                <w:rPr>
                                  <w:rFonts w:cs="Times New Roman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cs="Times New Roman"/>
                                  <w:sz w:val="18"/>
                                  <w:szCs w:val="20"/>
                                </w:rPr>
                                <w:t>Садыков С.С</w:t>
                              </w:r>
                              <w:r w:rsidRPr="0003792C">
                                <w:rPr>
                                  <w:rFonts w:cs="Times New Roman"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0" name="Group 10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5004" cy="309"/>
                          <a:chOff x="0" y="0"/>
                          <a:chExt cx="20845" cy="20000"/>
                        </a:xfrm>
                      </wpg:grpSpPr>
                      <wps:wsp>
                        <wps:cNvPr id="11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00CFF8" w14:textId="77777777" w:rsidR="006027BD" w:rsidRPr="00F815A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Конс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56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01FD06" w14:textId="535D187C" w:rsidR="006027BD" w:rsidRPr="0003792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 xml:space="preserve">Подгорнова </w:t>
                              </w:r>
                              <w:r w:rsidRPr="0003792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Ю.А.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" name="Group 10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AC271D" w14:textId="77777777" w:rsidR="006027BD" w:rsidRPr="00F815A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Н.Контр</w:t>
                              </w:r>
                              <w:proofErr w:type="spellEnd"/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E9A474" w14:textId="77777777" w:rsidR="006027BD" w:rsidRDefault="006027BD">
                              <w:pPr>
                                <w:pStyle w:val="ab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6" name="Group 10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0FD5E3" w14:textId="77777777" w:rsidR="006027BD" w:rsidRPr="00F815AC" w:rsidRDefault="006027BD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F815A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CB049E" w14:textId="77777777" w:rsidR="006027BD" w:rsidRDefault="006027BD">
                              <w:pPr>
                                <w:pStyle w:val="ab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9" name="Line 11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0" name="Rectangle 11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FC20E2" w14:textId="77777777" w:rsidR="006027BD" w:rsidRDefault="006027BD" w:rsidP="00A62D34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2"/>
                                <w:lang w:val="ru-RU"/>
                              </w:rPr>
                            </w:pPr>
                          </w:p>
                          <w:p w14:paraId="589358BB" w14:textId="78650158" w:rsidR="006027BD" w:rsidRPr="00292B97" w:rsidRDefault="006027BD" w:rsidP="00A62D34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2"/>
                                <w:lang w:val="ru-RU"/>
                              </w:rPr>
                              <w:t xml:space="preserve">Реализация и исследование алгоритма сегментации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2"/>
                                <w:lang w:val="ru-RU"/>
                              </w:rPr>
                              <w:t>маммограмм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" name="Line 11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2" name="Line 11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3" name="Line 11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Rectangle 11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7D3A0F0" w14:textId="77777777" w:rsidR="006027BD" w:rsidRDefault="006027BD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B03D7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1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3E7792" w14:textId="77777777" w:rsidR="006027BD" w:rsidRPr="00FB03D7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FB03D7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1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19F357" w14:textId="285D1D6C" w:rsidR="006027BD" w:rsidRPr="0058632D" w:rsidRDefault="008E239C" w:rsidP="007D4A3A">
                            <w:pPr>
                              <w:pStyle w:val="ab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Line 11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" name="Line 12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" name="Rectangle 12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074B3A" w14:textId="77777777" w:rsidR="006027BD" w:rsidRPr="00FB03D7" w:rsidRDefault="006027BD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4"/>
                                <w:szCs w:val="36"/>
                                <w:lang w:val="ru-RU"/>
                              </w:rPr>
                            </w:pPr>
                            <w:r w:rsidRPr="00FB03D7"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7"/>
                                <w:szCs w:val="27"/>
                              </w:rPr>
                              <w:t xml:space="preserve">МИ </w:t>
                            </w:r>
                            <w:proofErr w:type="spellStart"/>
                            <w:r w:rsidRPr="00FB03D7"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7"/>
                                <w:szCs w:val="27"/>
                              </w:rPr>
                              <w:t>ВлГУ</w:t>
                            </w:r>
                            <w:proofErr w:type="spellEnd"/>
                            <w:r w:rsidRPr="00FB03D7"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7"/>
                                <w:szCs w:val="27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7"/>
                                <w:szCs w:val="27"/>
                                <w:lang w:val="ru-RU"/>
                              </w:rPr>
                              <w:t>ИС</w:t>
                            </w:r>
                            <w:r w:rsidRPr="00FB03D7"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7"/>
                                <w:szCs w:val="27"/>
                              </w:rPr>
                              <w:t>-117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A1932A" id="Группа 72" o:spid="_x0000_s1046" style="position:absolute;left:0;text-align:left;margin-left:50.6pt;margin-top:22.5pt;width:526.45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" o:allowincell="f">
              <v:rect id="Rectangle 7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" filled="f" strokeweight="2pt"/>
              <v:line id="Line 74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<v:line id="Line 75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76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<v:line id="Line 77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78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79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<v:line id="Line 80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8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    <v:line id="Line 8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US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" strokeweight="1pt"/>
              <v:rect id="Rectangle 83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9E156F7" w14:textId="77777777" w:rsidR="006027BD" w:rsidRDefault="006027BD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6AFFC724" w14:textId="77777777" w:rsidR="006027BD" w:rsidRPr="00F815AC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14:paraId="7AA2AD02" w14:textId="77777777" w:rsidR="006027BD" w:rsidRDefault="006027BD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6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<v:textbox inset="1pt,1pt,1pt,1pt">
                  <w:txbxContent>
                    <w:p w14:paraId="5CDD02EF" w14:textId="77777777" w:rsidR="006027BD" w:rsidRPr="00F815AC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proofErr w:type="spellStart"/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7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484FB113" w14:textId="77777777" w:rsidR="006027BD" w:rsidRPr="00F815AC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F815AC">
                        <w:rPr>
                          <w:rFonts w:ascii="Times New Roman" w:hAnsi="Times New Roman"/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6FE6C96D" w14:textId="77777777" w:rsidR="006027BD" w:rsidRPr="00FB03D7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FB03D7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9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1D70128" w14:textId="77777777" w:rsidR="006027BD" w:rsidRPr="00320986" w:rsidRDefault="006027BD">
                      <w:pPr>
                        <w:pStyle w:val="ab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90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239FB39A" w14:textId="77777777" w:rsidR="006027BD" w:rsidRPr="00014C05" w:rsidRDefault="006027BD" w:rsidP="007D4A3A">
                      <w:pPr>
                        <w:jc w:val="center"/>
                        <w:rPr>
                          <w:rFonts w:cs="Times New Roman"/>
                          <w:szCs w:val="36"/>
                        </w:rPr>
                      </w:pPr>
                      <w:r>
                        <w:rPr>
                          <w:rFonts w:cs="Times New Roman"/>
                          <w:color w:val="000000"/>
                          <w:sz w:val="27"/>
                          <w:szCs w:val="27"/>
                        </w:rPr>
                        <w:t>МИВУ 09.03.02-00.005 ПЗ</w:t>
                      </w:r>
                    </w:p>
                  </w:txbxContent>
                </v:textbox>
              </v:rect>
              <v:line id="Line 91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Line 92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Line 93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<v:line id="Line 94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Line 95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group id="Group 96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<v:rect id="Rectangle 97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14:paraId="35923B7D" w14:textId="77777777" w:rsidR="006027BD" w:rsidRPr="00F815A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Разраб</w:t>
                        </w:r>
                        <w:proofErr w:type="spellEnd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14:paraId="31490EB2" w14:textId="22095C03" w:rsidR="006027BD" w:rsidRDefault="007D7945" w:rsidP="00A62D34">
                        <w:pPr>
                          <w:pStyle w:val="ab"/>
                          <w:jc w:val="left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Минеев Р.Р</w:t>
                        </w:r>
                        <w:r w:rsidR="006027BD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.</w:t>
                        </w:r>
                        <w:r w:rsidR="006027BD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br/>
                          <w:t>Ла</w:t>
                        </w:r>
                      </w:p>
                      <w:p w14:paraId="5AC5A318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B0EC727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30FB118A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2ADCA40A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D8DE35B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7757FE16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05BB7EB8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04F8FB8A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5ED6946E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9091BBF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1D7A5BC9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7A1FE8FC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353A09E1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0E99B9CF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3A79EF19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72D6750F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2855BEA1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7C7EFBD4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2E8FEFF3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2F50189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C48D0D0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407FB8EB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7EE5E4DC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5489D5CA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46DB889D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F14CDE4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0C2BA263" w14:textId="77777777" w:rsidR="006027BD" w:rsidRPr="00F85470" w:rsidRDefault="006027BD">
                        <w:pPr>
                          <w:pStyle w:val="ab"/>
                          <w:rPr>
                            <w:i w:val="0"/>
                            <w:color w:val="000000"/>
                            <w:sz w:val="18"/>
                            <w:lang w:val="ru-RU"/>
                          </w:rPr>
                        </w:pPr>
                      </w:p>
                      <w:p w14:paraId="01015B81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2C20056F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637D352F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556E4AD0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033903F4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3D595AD1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27FDE017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518AACDE" w14:textId="77777777" w:rsidR="006027B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  <w:p w14:paraId="5016AAAC" w14:textId="77777777" w:rsidR="006027BD" w:rsidRPr="0058632D" w:rsidRDefault="006027BD">
                        <w:pPr>
                          <w:pStyle w:val="ab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i w:val="0"/>
                            <w:sz w:val="18"/>
                            <w:lang w:val="ru-RU"/>
                          </w:rPr>
                          <w:t>а</w:t>
                        </w:r>
                      </w:p>
                    </w:txbxContent>
                  </v:textbox>
                </v:rect>
              </v:group>
              <v:group id="Group 99" o:spid="_x0000_s1073" style="position:absolute;left:39;top:18614;width:4847;height:327" coordsize="20193,2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<v:rect id="Rectangle 100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  <v:textbox inset="1pt,1pt,1pt,1pt">
                    <w:txbxContent>
                      <w:p w14:paraId="274E7A67" w14:textId="77777777" w:rsidR="006027BD" w:rsidRPr="00F815A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Провер</w:t>
                        </w:r>
                        <w:proofErr w:type="spellEnd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1" o:spid="_x0000_s1075" style="position:absolute;left:9281;width:10912;height:21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  <v:textbox inset="1pt,1pt,1pt,1pt">
                    <w:txbxContent>
                      <w:p w14:paraId="78C67173" w14:textId="37039D20" w:rsidR="006027BD" w:rsidRPr="0003792C" w:rsidRDefault="006027BD" w:rsidP="00707CB4">
                        <w:pPr>
                          <w:ind w:firstLine="0"/>
                          <w:rPr>
                            <w:rFonts w:cs="Times New Roman"/>
                            <w:sz w:val="18"/>
                            <w:szCs w:val="20"/>
                          </w:rPr>
                        </w:pPr>
                        <w:r>
                          <w:rPr>
                            <w:rFonts w:cs="Times New Roman"/>
                            <w:sz w:val="18"/>
                            <w:szCs w:val="20"/>
                          </w:rPr>
                          <w:t>Садыков С.С</w:t>
                        </w:r>
                        <w:r w:rsidRPr="0003792C">
                          <w:rPr>
                            <w:rFonts w:cs="Times New Roman"/>
                            <w:sz w:val="18"/>
                            <w:szCs w:val="20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02" o:spid="_x0000_s1076" style="position:absolute;left:39;top:18969;width:5004;height:309" coordsize="2084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<v:rect id="Rectangle 103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  <v:textbox inset="1pt,1pt,1pt,1pt">
                    <w:txbxContent>
                      <w:p w14:paraId="1400CFF8" w14:textId="77777777" w:rsidR="006027BD" w:rsidRPr="00F815A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Конс</w:t>
                        </w:r>
                        <w:proofErr w:type="spellEnd"/>
                      </w:p>
                    </w:txbxContent>
                  </v:textbox>
                </v:rect>
                <v:rect id="Rectangle 104" o:spid="_x0000_s1078" style="position:absolute;left:9281;width:115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<v:textbox inset="1pt,1pt,1pt,1pt">
                    <w:txbxContent>
                      <w:p w14:paraId="2201FD06" w14:textId="535D187C" w:rsidR="006027BD" w:rsidRPr="0003792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 xml:space="preserve">Подгорнова </w:t>
                        </w:r>
                        <w:r w:rsidRPr="0003792C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Ю.А.</w:t>
                        </w:r>
                      </w:p>
                    </w:txbxContent>
                  </v:textbox>
                </v:rect>
              </v:group>
              <v:group id="Group 105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<v:rect id="Rectangle 106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14:paraId="63AC271D" w14:textId="77777777" w:rsidR="006027BD" w:rsidRPr="00F815A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Н.Контр</w:t>
                        </w:r>
                        <w:proofErr w:type="spellEnd"/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07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73E9A474" w14:textId="77777777" w:rsidR="006027BD" w:rsidRDefault="006027BD">
                        <w:pPr>
                          <w:pStyle w:val="ab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08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<v:rect id="Rectangle 109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14:paraId="550FD5E3" w14:textId="77777777" w:rsidR="006027BD" w:rsidRPr="00F815AC" w:rsidRDefault="006027BD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 xml:space="preserve"> </w:t>
                        </w:r>
                        <w:r w:rsidRPr="00F815AC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Утв.</w:t>
                        </w:r>
                      </w:p>
                    </w:txbxContent>
                  </v:textbox>
                </v:rect>
                <v:rect id="Rectangle 110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54CB049E" w14:textId="77777777" w:rsidR="006027BD" w:rsidRDefault="006027BD">
                        <w:pPr>
                          <w:pStyle w:val="ab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11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<v:rect id="Rectangle 112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<v:textbox inset="1pt,1pt,1pt,1pt">
                  <w:txbxContent>
                    <w:p w14:paraId="1AFC20E2" w14:textId="77777777" w:rsidR="006027BD" w:rsidRDefault="006027BD" w:rsidP="00A62D34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szCs w:val="22"/>
                          <w:lang w:val="ru-RU"/>
                        </w:rPr>
                      </w:pPr>
                    </w:p>
                    <w:p w14:paraId="589358BB" w14:textId="78650158" w:rsidR="006027BD" w:rsidRPr="00292B97" w:rsidRDefault="006027BD" w:rsidP="00A62D34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szCs w:val="22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2"/>
                          <w:lang w:val="ru-RU"/>
                        </w:rPr>
                        <w:t xml:space="preserve">Реализация и исследование алгоритма сегментации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4"/>
                          <w:szCs w:val="22"/>
                          <w:lang w:val="ru-RU"/>
                        </w:rPr>
                        <w:t>маммограмм</w:t>
                      </w:r>
                      <w:proofErr w:type="spellEnd"/>
                    </w:p>
                  </w:txbxContent>
                </v:textbox>
              </v:rect>
              <v:line id="Line 113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<v:line id="Line 114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<v:line id="Line 115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<v:rect id="Rectangle 116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07D3A0F0" w14:textId="77777777" w:rsidR="006027BD" w:rsidRDefault="006027BD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B03D7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7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793E7792" w14:textId="77777777" w:rsidR="006027BD" w:rsidRPr="00FB03D7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FB03D7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18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3C19F357" w14:textId="285D1D6C" w:rsidR="006027BD" w:rsidRPr="0058632D" w:rsidRDefault="008E239C" w:rsidP="007D4A3A">
                      <w:pPr>
                        <w:pStyle w:val="ab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28</w:t>
                      </w:r>
                    </w:p>
                  </w:txbxContent>
                </v:textbox>
              </v:rect>
              <v:line id="Line 119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/>
              <v:line id="Line 120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rect id="Rectangle 121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6E074B3A" w14:textId="77777777" w:rsidR="006027BD" w:rsidRPr="00FB03D7" w:rsidRDefault="006027BD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34"/>
                          <w:szCs w:val="36"/>
                          <w:lang w:val="ru-RU"/>
                        </w:rPr>
                      </w:pPr>
                      <w:r w:rsidRPr="00FB03D7">
                        <w:rPr>
                          <w:rFonts w:ascii="Times New Roman" w:hAnsi="Times New Roman"/>
                          <w:i w:val="0"/>
                          <w:color w:val="000000"/>
                          <w:sz w:val="27"/>
                          <w:szCs w:val="27"/>
                        </w:rPr>
                        <w:t xml:space="preserve">МИ </w:t>
                      </w:r>
                      <w:proofErr w:type="spellStart"/>
                      <w:r w:rsidRPr="00FB03D7">
                        <w:rPr>
                          <w:rFonts w:ascii="Times New Roman" w:hAnsi="Times New Roman"/>
                          <w:i w:val="0"/>
                          <w:color w:val="000000"/>
                          <w:sz w:val="27"/>
                          <w:szCs w:val="27"/>
                        </w:rPr>
                        <w:t>ВлГУ</w:t>
                      </w:r>
                      <w:proofErr w:type="spellEnd"/>
                      <w:r w:rsidRPr="00FB03D7">
                        <w:rPr>
                          <w:rFonts w:ascii="Times New Roman" w:hAnsi="Times New Roman"/>
                          <w:i w:val="0"/>
                          <w:color w:val="000000"/>
                          <w:sz w:val="27"/>
                          <w:szCs w:val="27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7"/>
                          <w:szCs w:val="27"/>
                          <w:lang w:val="ru-RU"/>
                        </w:rPr>
                        <w:t>ИС</w:t>
                      </w:r>
                      <w:r w:rsidRPr="00FB03D7">
                        <w:rPr>
                          <w:rFonts w:ascii="Times New Roman" w:hAnsi="Times New Roman"/>
                          <w:i w:val="0"/>
                          <w:color w:val="000000"/>
                          <w:sz w:val="27"/>
                          <w:szCs w:val="27"/>
                        </w:rPr>
                        <w:t>-117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D3292C"/>
    <w:multiLevelType w:val="hybridMultilevel"/>
    <w:tmpl w:val="55760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30C74"/>
    <w:multiLevelType w:val="hybridMultilevel"/>
    <w:tmpl w:val="BDB68AA6"/>
    <w:lvl w:ilvl="0" w:tplc="2D86D4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14879"/>
    <w:multiLevelType w:val="hybridMultilevel"/>
    <w:tmpl w:val="BEAA1C6A"/>
    <w:lvl w:ilvl="0" w:tplc="DDB6159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53468E3"/>
    <w:multiLevelType w:val="hybridMultilevel"/>
    <w:tmpl w:val="DC6A4B76"/>
    <w:lvl w:ilvl="0" w:tplc="EC528F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760366"/>
    <w:multiLevelType w:val="multilevel"/>
    <w:tmpl w:val="AC7213E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abstractNum w:abstractNumId="5" w15:restartNumberingAfterBreak="0">
    <w:nsid w:val="2C2D72CA"/>
    <w:multiLevelType w:val="hybridMultilevel"/>
    <w:tmpl w:val="F0405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FA6EE9"/>
    <w:multiLevelType w:val="multilevel"/>
    <w:tmpl w:val="AC7213E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abstractNum w:abstractNumId="7" w15:restartNumberingAfterBreak="0">
    <w:nsid w:val="38A3038D"/>
    <w:multiLevelType w:val="hybridMultilevel"/>
    <w:tmpl w:val="B840FF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8B18AE"/>
    <w:multiLevelType w:val="hybridMultilevel"/>
    <w:tmpl w:val="42040DC4"/>
    <w:lvl w:ilvl="0" w:tplc="BBF07232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9EA51FF"/>
    <w:multiLevelType w:val="hybridMultilevel"/>
    <w:tmpl w:val="C6D690E0"/>
    <w:lvl w:ilvl="0" w:tplc="B8E2633E">
      <w:start w:val="3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502C53"/>
    <w:multiLevelType w:val="hybridMultilevel"/>
    <w:tmpl w:val="4824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68416F"/>
    <w:multiLevelType w:val="hybridMultilevel"/>
    <w:tmpl w:val="BF7EDC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0D686F"/>
    <w:multiLevelType w:val="hybridMultilevel"/>
    <w:tmpl w:val="57688D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B2A13C1"/>
    <w:multiLevelType w:val="hybridMultilevel"/>
    <w:tmpl w:val="04FC8D8A"/>
    <w:lvl w:ilvl="0" w:tplc="2D86D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95B7B03"/>
    <w:multiLevelType w:val="hybridMultilevel"/>
    <w:tmpl w:val="7B5038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068C6"/>
    <w:multiLevelType w:val="hybridMultilevel"/>
    <w:tmpl w:val="509E4F12"/>
    <w:lvl w:ilvl="0" w:tplc="18F6EA2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5"/>
  </w:num>
  <w:num w:numId="3">
    <w:abstractNumId w:val="5"/>
  </w:num>
  <w:num w:numId="4">
    <w:abstractNumId w:val="3"/>
  </w:num>
  <w:num w:numId="5">
    <w:abstractNumId w:val="7"/>
  </w:num>
  <w:num w:numId="6">
    <w:abstractNumId w:val="9"/>
  </w:num>
  <w:num w:numId="7">
    <w:abstractNumId w:val="0"/>
  </w:num>
  <w:num w:numId="8">
    <w:abstractNumId w:val="6"/>
  </w:num>
  <w:num w:numId="9">
    <w:abstractNumId w:val="2"/>
  </w:num>
  <w:num w:numId="10">
    <w:abstractNumId w:val="8"/>
  </w:num>
  <w:num w:numId="11">
    <w:abstractNumId w:val="12"/>
  </w:num>
  <w:num w:numId="12">
    <w:abstractNumId w:val="10"/>
  </w:num>
  <w:num w:numId="13">
    <w:abstractNumId w:val="11"/>
  </w:num>
  <w:num w:numId="14">
    <w:abstractNumId w:val="4"/>
  </w:num>
  <w:num w:numId="15">
    <w:abstractNumId w:val="13"/>
  </w:num>
  <w:num w:numId="1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Роман Минеев">
    <w15:presenceInfo w15:providerId="Windows Live" w15:userId="60b3e16aed92ee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28EC"/>
    <w:rsid w:val="000014EF"/>
    <w:rsid w:val="0000162A"/>
    <w:rsid w:val="0000484A"/>
    <w:rsid w:val="00011B75"/>
    <w:rsid w:val="00011E3D"/>
    <w:rsid w:val="00014C05"/>
    <w:rsid w:val="00016F1E"/>
    <w:rsid w:val="000201B5"/>
    <w:rsid w:val="0002270D"/>
    <w:rsid w:val="00024D6D"/>
    <w:rsid w:val="00030319"/>
    <w:rsid w:val="00031FB9"/>
    <w:rsid w:val="0003792C"/>
    <w:rsid w:val="00041340"/>
    <w:rsid w:val="00043E64"/>
    <w:rsid w:val="00044268"/>
    <w:rsid w:val="00044D4B"/>
    <w:rsid w:val="000462C3"/>
    <w:rsid w:val="00046870"/>
    <w:rsid w:val="0005170F"/>
    <w:rsid w:val="00052295"/>
    <w:rsid w:val="00053E87"/>
    <w:rsid w:val="000550BA"/>
    <w:rsid w:val="00055608"/>
    <w:rsid w:val="00055F15"/>
    <w:rsid w:val="000618D0"/>
    <w:rsid w:val="00063405"/>
    <w:rsid w:val="00065B49"/>
    <w:rsid w:val="00066FAE"/>
    <w:rsid w:val="00067659"/>
    <w:rsid w:val="000705A9"/>
    <w:rsid w:val="00072426"/>
    <w:rsid w:val="00076F63"/>
    <w:rsid w:val="00077895"/>
    <w:rsid w:val="000833A8"/>
    <w:rsid w:val="00083871"/>
    <w:rsid w:val="00083CCE"/>
    <w:rsid w:val="00085097"/>
    <w:rsid w:val="0008733D"/>
    <w:rsid w:val="0008749B"/>
    <w:rsid w:val="0008773D"/>
    <w:rsid w:val="000A0940"/>
    <w:rsid w:val="000A5161"/>
    <w:rsid w:val="000A7F48"/>
    <w:rsid w:val="000B0CC4"/>
    <w:rsid w:val="000C1A6A"/>
    <w:rsid w:val="000C1E57"/>
    <w:rsid w:val="000C2331"/>
    <w:rsid w:val="000C66E4"/>
    <w:rsid w:val="000D1133"/>
    <w:rsid w:val="000D11B6"/>
    <w:rsid w:val="000D2C1D"/>
    <w:rsid w:val="000D457D"/>
    <w:rsid w:val="000E0081"/>
    <w:rsid w:val="000E01A0"/>
    <w:rsid w:val="000E16A4"/>
    <w:rsid w:val="000E28FD"/>
    <w:rsid w:val="000E3CF1"/>
    <w:rsid w:val="000E4A4B"/>
    <w:rsid w:val="000F033B"/>
    <w:rsid w:val="000F09B2"/>
    <w:rsid w:val="000F1B35"/>
    <w:rsid w:val="000F1D0C"/>
    <w:rsid w:val="000F248A"/>
    <w:rsid w:val="000F2E07"/>
    <w:rsid w:val="000F3BC2"/>
    <w:rsid w:val="000F461E"/>
    <w:rsid w:val="000F5BB6"/>
    <w:rsid w:val="000F7A7F"/>
    <w:rsid w:val="00101422"/>
    <w:rsid w:val="00104BF4"/>
    <w:rsid w:val="001127C0"/>
    <w:rsid w:val="001140E6"/>
    <w:rsid w:val="0011514B"/>
    <w:rsid w:val="00116BC8"/>
    <w:rsid w:val="001176A6"/>
    <w:rsid w:val="00120A93"/>
    <w:rsid w:val="00124450"/>
    <w:rsid w:val="00127777"/>
    <w:rsid w:val="00131385"/>
    <w:rsid w:val="001337EC"/>
    <w:rsid w:val="001350B2"/>
    <w:rsid w:val="00141C2A"/>
    <w:rsid w:val="001434AA"/>
    <w:rsid w:val="00143C54"/>
    <w:rsid w:val="0015054B"/>
    <w:rsid w:val="00152570"/>
    <w:rsid w:val="00157BEC"/>
    <w:rsid w:val="00161C50"/>
    <w:rsid w:val="001638AC"/>
    <w:rsid w:val="0017316C"/>
    <w:rsid w:val="00173D7C"/>
    <w:rsid w:val="001744DF"/>
    <w:rsid w:val="001748E7"/>
    <w:rsid w:val="00175E52"/>
    <w:rsid w:val="00177EF2"/>
    <w:rsid w:val="001809D0"/>
    <w:rsid w:val="001814DC"/>
    <w:rsid w:val="00184151"/>
    <w:rsid w:val="00184212"/>
    <w:rsid w:val="00184EFC"/>
    <w:rsid w:val="00187FB6"/>
    <w:rsid w:val="00190AD6"/>
    <w:rsid w:val="00190DB9"/>
    <w:rsid w:val="001950BF"/>
    <w:rsid w:val="0019625F"/>
    <w:rsid w:val="001A2BCE"/>
    <w:rsid w:val="001A36A2"/>
    <w:rsid w:val="001A5774"/>
    <w:rsid w:val="001A5E31"/>
    <w:rsid w:val="001A74E6"/>
    <w:rsid w:val="001A79D6"/>
    <w:rsid w:val="001B0300"/>
    <w:rsid w:val="001B394A"/>
    <w:rsid w:val="001B486F"/>
    <w:rsid w:val="001B78B4"/>
    <w:rsid w:val="001C0429"/>
    <w:rsid w:val="001C1BD7"/>
    <w:rsid w:val="001C64A8"/>
    <w:rsid w:val="001D044A"/>
    <w:rsid w:val="001D065F"/>
    <w:rsid w:val="001D4D87"/>
    <w:rsid w:val="001D500E"/>
    <w:rsid w:val="001D5E64"/>
    <w:rsid w:val="001D60B4"/>
    <w:rsid w:val="001E3685"/>
    <w:rsid w:val="001E4DBC"/>
    <w:rsid w:val="001E690A"/>
    <w:rsid w:val="001F12A6"/>
    <w:rsid w:val="001F141C"/>
    <w:rsid w:val="001F1765"/>
    <w:rsid w:val="001F43FD"/>
    <w:rsid w:val="001F656E"/>
    <w:rsid w:val="002030E7"/>
    <w:rsid w:val="002055DA"/>
    <w:rsid w:val="002100E6"/>
    <w:rsid w:val="002205B9"/>
    <w:rsid w:val="00221D41"/>
    <w:rsid w:val="00226B6F"/>
    <w:rsid w:val="00227B44"/>
    <w:rsid w:val="00231464"/>
    <w:rsid w:val="002327E3"/>
    <w:rsid w:val="00233039"/>
    <w:rsid w:val="00233B00"/>
    <w:rsid w:val="00236381"/>
    <w:rsid w:val="00236636"/>
    <w:rsid w:val="00236FAC"/>
    <w:rsid w:val="00243AE2"/>
    <w:rsid w:val="00244353"/>
    <w:rsid w:val="00244364"/>
    <w:rsid w:val="00246E6A"/>
    <w:rsid w:val="002477AE"/>
    <w:rsid w:val="0025105F"/>
    <w:rsid w:val="00252431"/>
    <w:rsid w:val="0025498F"/>
    <w:rsid w:val="00265CE0"/>
    <w:rsid w:val="0026623B"/>
    <w:rsid w:val="0026786B"/>
    <w:rsid w:val="00271A84"/>
    <w:rsid w:val="0027392D"/>
    <w:rsid w:val="00273B03"/>
    <w:rsid w:val="00274733"/>
    <w:rsid w:val="00276542"/>
    <w:rsid w:val="002767F3"/>
    <w:rsid w:val="00277405"/>
    <w:rsid w:val="0028112A"/>
    <w:rsid w:val="00282215"/>
    <w:rsid w:val="00282D38"/>
    <w:rsid w:val="00282F3F"/>
    <w:rsid w:val="00290F7F"/>
    <w:rsid w:val="0029122B"/>
    <w:rsid w:val="00291497"/>
    <w:rsid w:val="00292B97"/>
    <w:rsid w:val="00292CE0"/>
    <w:rsid w:val="0029467B"/>
    <w:rsid w:val="002A0B1A"/>
    <w:rsid w:val="002A499F"/>
    <w:rsid w:val="002A6170"/>
    <w:rsid w:val="002A6FEA"/>
    <w:rsid w:val="002A7635"/>
    <w:rsid w:val="002A7C7B"/>
    <w:rsid w:val="002B1BBA"/>
    <w:rsid w:val="002B1F1D"/>
    <w:rsid w:val="002B6D34"/>
    <w:rsid w:val="002C1B99"/>
    <w:rsid w:val="002C2220"/>
    <w:rsid w:val="002C3A46"/>
    <w:rsid w:val="002C3E7F"/>
    <w:rsid w:val="002C4595"/>
    <w:rsid w:val="002C5EAC"/>
    <w:rsid w:val="002D13AF"/>
    <w:rsid w:val="002D2546"/>
    <w:rsid w:val="002D4722"/>
    <w:rsid w:val="002D67EB"/>
    <w:rsid w:val="002D6AFD"/>
    <w:rsid w:val="002E2D6B"/>
    <w:rsid w:val="002E3111"/>
    <w:rsid w:val="002E49E6"/>
    <w:rsid w:val="002E4F6D"/>
    <w:rsid w:val="002F045C"/>
    <w:rsid w:val="002F3479"/>
    <w:rsid w:val="002F38B0"/>
    <w:rsid w:val="002F50E2"/>
    <w:rsid w:val="002F5F30"/>
    <w:rsid w:val="002F5F43"/>
    <w:rsid w:val="0030353F"/>
    <w:rsid w:val="00303C01"/>
    <w:rsid w:val="00303C52"/>
    <w:rsid w:val="00304554"/>
    <w:rsid w:val="00304F9D"/>
    <w:rsid w:val="00307C09"/>
    <w:rsid w:val="00310F4E"/>
    <w:rsid w:val="00311A65"/>
    <w:rsid w:val="00313421"/>
    <w:rsid w:val="00314E72"/>
    <w:rsid w:val="00316833"/>
    <w:rsid w:val="00317198"/>
    <w:rsid w:val="0032318E"/>
    <w:rsid w:val="00325412"/>
    <w:rsid w:val="003301A8"/>
    <w:rsid w:val="003329B0"/>
    <w:rsid w:val="003335E6"/>
    <w:rsid w:val="003427F6"/>
    <w:rsid w:val="00343A6D"/>
    <w:rsid w:val="0034481B"/>
    <w:rsid w:val="00344BEF"/>
    <w:rsid w:val="00347F73"/>
    <w:rsid w:val="003509A4"/>
    <w:rsid w:val="003512CF"/>
    <w:rsid w:val="003532BF"/>
    <w:rsid w:val="0035364F"/>
    <w:rsid w:val="0035383F"/>
    <w:rsid w:val="00355457"/>
    <w:rsid w:val="0035573F"/>
    <w:rsid w:val="00361279"/>
    <w:rsid w:val="003612D3"/>
    <w:rsid w:val="0036259A"/>
    <w:rsid w:val="00370457"/>
    <w:rsid w:val="00372041"/>
    <w:rsid w:val="00373FD5"/>
    <w:rsid w:val="003809F7"/>
    <w:rsid w:val="0038114D"/>
    <w:rsid w:val="00382A32"/>
    <w:rsid w:val="003863DB"/>
    <w:rsid w:val="003901A1"/>
    <w:rsid w:val="003958D1"/>
    <w:rsid w:val="00395AED"/>
    <w:rsid w:val="00396F26"/>
    <w:rsid w:val="00397154"/>
    <w:rsid w:val="00397F31"/>
    <w:rsid w:val="003A2252"/>
    <w:rsid w:val="003A34B9"/>
    <w:rsid w:val="003A36A7"/>
    <w:rsid w:val="003A38D2"/>
    <w:rsid w:val="003A3DC1"/>
    <w:rsid w:val="003A561E"/>
    <w:rsid w:val="003A58C1"/>
    <w:rsid w:val="003A67D5"/>
    <w:rsid w:val="003A6979"/>
    <w:rsid w:val="003B0DE9"/>
    <w:rsid w:val="003B126A"/>
    <w:rsid w:val="003B19F9"/>
    <w:rsid w:val="003B2867"/>
    <w:rsid w:val="003C0483"/>
    <w:rsid w:val="003C28C7"/>
    <w:rsid w:val="003C4634"/>
    <w:rsid w:val="003C54E3"/>
    <w:rsid w:val="003C7B17"/>
    <w:rsid w:val="003D0D49"/>
    <w:rsid w:val="003D178B"/>
    <w:rsid w:val="003D5185"/>
    <w:rsid w:val="003D7FCB"/>
    <w:rsid w:val="003E0502"/>
    <w:rsid w:val="003E05A1"/>
    <w:rsid w:val="003E0E28"/>
    <w:rsid w:val="003E636A"/>
    <w:rsid w:val="003F051A"/>
    <w:rsid w:val="003F19F0"/>
    <w:rsid w:val="003F201F"/>
    <w:rsid w:val="003F27C9"/>
    <w:rsid w:val="003F3712"/>
    <w:rsid w:val="003F7FE6"/>
    <w:rsid w:val="00400DF1"/>
    <w:rsid w:val="00400ED9"/>
    <w:rsid w:val="00400F66"/>
    <w:rsid w:val="00403DFE"/>
    <w:rsid w:val="004113BE"/>
    <w:rsid w:val="004128EC"/>
    <w:rsid w:val="00414078"/>
    <w:rsid w:val="0041519D"/>
    <w:rsid w:val="0041551B"/>
    <w:rsid w:val="00416527"/>
    <w:rsid w:val="004165EC"/>
    <w:rsid w:val="004202F6"/>
    <w:rsid w:val="00421DCA"/>
    <w:rsid w:val="00422EAA"/>
    <w:rsid w:val="00423C61"/>
    <w:rsid w:val="00424568"/>
    <w:rsid w:val="00425796"/>
    <w:rsid w:val="00431588"/>
    <w:rsid w:val="00433002"/>
    <w:rsid w:val="00434A5B"/>
    <w:rsid w:val="00437D58"/>
    <w:rsid w:val="00442FDB"/>
    <w:rsid w:val="004430E1"/>
    <w:rsid w:val="00445BC7"/>
    <w:rsid w:val="004462DD"/>
    <w:rsid w:val="004511EE"/>
    <w:rsid w:val="00452D06"/>
    <w:rsid w:val="00453BC1"/>
    <w:rsid w:val="004558BB"/>
    <w:rsid w:val="00456CA3"/>
    <w:rsid w:val="004620A2"/>
    <w:rsid w:val="004707B7"/>
    <w:rsid w:val="00474D61"/>
    <w:rsid w:val="00476713"/>
    <w:rsid w:val="004835BE"/>
    <w:rsid w:val="00486BC7"/>
    <w:rsid w:val="00486F62"/>
    <w:rsid w:val="004872A4"/>
    <w:rsid w:val="004942C5"/>
    <w:rsid w:val="004A05E2"/>
    <w:rsid w:val="004A250D"/>
    <w:rsid w:val="004A29A9"/>
    <w:rsid w:val="004B1785"/>
    <w:rsid w:val="004B464A"/>
    <w:rsid w:val="004C1B40"/>
    <w:rsid w:val="004C29BA"/>
    <w:rsid w:val="004C4040"/>
    <w:rsid w:val="004C7574"/>
    <w:rsid w:val="004D206C"/>
    <w:rsid w:val="004D26AD"/>
    <w:rsid w:val="004D3A05"/>
    <w:rsid w:val="004D3C28"/>
    <w:rsid w:val="004E1217"/>
    <w:rsid w:val="004E3354"/>
    <w:rsid w:val="004E5DDB"/>
    <w:rsid w:val="004F0370"/>
    <w:rsid w:val="004F1736"/>
    <w:rsid w:val="004F2043"/>
    <w:rsid w:val="004F2EBB"/>
    <w:rsid w:val="004F6175"/>
    <w:rsid w:val="004F69BB"/>
    <w:rsid w:val="004F74F9"/>
    <w:rsid w:val="005042A7"/>
    <w:rsid w:val="0051158B"/>
    <w:rsid w:val="00511C0C"/>
    <w:rsid w:val="00514725"/>
    <w:rsid w:val="00514E53"/>
    <w:rsid w:val="00516F9E"/>
    <w:rsid w:val="005171BD"/>
    <w:rsid w:val="0052121A"/>
    <w:rsid w:val="005261E1"/>
    <w:rsid w:val="005275D6"/>
    <w:rsid w:val="00530581"/>
    <w:rsid w:val="00530E7E"/>
    <w:rsid w:val="005352CA"/>
    <w:rsid w:val="0053645F"/>
    <w:rsid w:val="00536AD6"/>
    <w:rsid w:val="00541C42"/>
    <w:rsid w:val="00543098"/>
    <w:rsid w:val="00544968"/>
    <w:rsid w:val="00547EA7"/>
    <w:rsid w:val="00550798"/>
    <w:rsid w:val="005571A0"/>
    <w:rsid w:val="00557B6A"/>
    <w:rsid w:val="00561709"/>
    <w:rsid w:val="00561A1A"/>
    <w:rsid w:val="005702E7"/>
    <w:rsid w:val="00570B16"/>
    <w:rsid w:val="005729B1"/>
    <w:rsid w:val="00573744"/>
    <w:rsid w:val="00573785"/>
    <w:rsid w:val="005764E5"/>
    <w:rsid w:val="00583C49"/>
    <w:rsid w:val="005904B7"/>
    <w:rsid w:val="005A281D"/>
    <w:rsid w:val="005A436D"/>
    <w:rsid w:val="005A43A3"/>
    <w:rsid w:val="005A46F9"/>
    <w:rsid w:val="005A492F"/>
    <w:rsid w:val="005A5CD6"/>
    <w:rsid w:val="005B028F"/>
    <w:rsid w:val="005B0EFA"/>
    <w:rsid w:val="005B2765"/>
    <w:rsid w:val="005B31AC"/>
    <w:rsid w:val="005B3B94"/>
    <w:rsid w:val="005B62C7"/>
    <w:rsid w:val="005B7904"/>
    <w:rsid w:val="005C459F"/>
    <w:rsid w:val="005C46D8"/>
    <w:rsid w:val="005C4BE0"/>
    <w:rsid w:val="005C58A2"/>
    <w:rsid w:val="005D00E1"/>
    <w:rsid w:val="005D0EF3"/>
    <w:rsid w:val="005D1F5F"/>
    <w:rsid w:val="005D269C"/>
    <w:rsid w:val="005D2A6B"/>
    <w:rsid w:val="005D2B24"/>
    <w:rsid w:val="005D3299"/>
    <w:rsid w:val="005D4610"/>
    <w:rsid w:val="005D5286"/>
    <w:rsid w:val="005D5303"/>
    <w:rsid w:val="005D5A62"/>
    <w:rsid w:val="005E04B7"/>
    <w:rsid w:val="005E288F"/>
    <w:rsid w:val="005E3EF5"/>
    <w:rsid w:val="005E5869"/>
    <w:rsid w:val="005E7172"/>
    <w:rsid w:val="005F42FF"/>
    <w:rsid w:val="00600F8B"/>
    <w:rsid w:val="00601D5E"/>
    <w:rsid w:val="006027BD"/>
    <w:rsid w:val="0060373B"/>
    <w:rsid w:val="00603870"/>
    <w:rsid w:val="00605F07"/>
    <w:rsid w:val="006142CA"/>
    <w:rsid w:val="00614324"/>
    <w:rsid w:val="0061537D"/>
    <w:rsid w:val="00617D54"/>
    <w:rsid w:val="00626632"/>
    <w:rsid w:val="00632E7D"/>
    <w:rsid w:val="006343F6"/>
    <w:rsid w:val="0063480F"/>
    <w:rsid w:val="0064124D"/>
    <w:rsid w:val="006416F8"/>
    <w:rsid w:val="006441C4"/>
    <w:rsid w:val="006442FC"/>
    <w:rsid w:val="0064631F"/>
    <w:rsid w:val="00647FE7"/>
    <w:rsid w:val="00650C2E"/>
    <w:rsid w:val="00655E38"/>
    <w:rsid w:val="00656042"/>
    <w:rsid w:val="006631DF"/>
    <w:rsid w:val="00663545"/>
    <w:rsid w:val="00665F51"/>
    <w:rsid w:val="00666E48"/>
    <w:rsid w:val="00667F1E"/>
    <w:rsid w:val="00670CA6"/>
    <w:rsid w:val="00671753"/>
    <w:rsid w:val="00671FC2"/>
    <w:rsid w:val="00672524"/>
    <w:rsid w:val="006759A3"/>
    <w:rsid w:val="00675D49"/>
    <w:rsid w:val="00682B4A"/>
    <w:rsid w:val="00683A67"/>
    <w:rsid w:val="00686A25"/>
    <w:rsid w:val="006967D7"/>
    <w:rsid w:val="00696B3D"/>
    <w:rsid w:val="0069729A"/>
    <w:rsid w:val="006A3672"/>
    <w:rsid w:val="006A3994"/>
    <w:rsid w:val="006A4521"/>
    <w:rsid w:val="006B105F"/>
    <w:rsid w:val="006B2C4B"/>
    <w:rsid w:val="006B56C9"/>
    <w:rsid w:val="006C5AC7"/>
    <w:rsid w:val="006D10BB"/>
    <w:rsid w:val="006D2FD0"/>
    <w:rsid w:val="006D3598"/>
    <w:rsid w:val="006D3C86"/>
    <w:rsid w:val="006D416D"/>
    <w:rsid w:val="006D4CEE"/>
    <w:rsid w:val="006E0BAD"/>
    <w:rsid w:val="006E12D6"/>
    <w:rsid w:val="006E36C7"/>
    <w:rsid w:val="006E77F0"/>
    <w:rsid w:val="006F1091"/>
    <w:rsid w:val="006F2502"/>
    <w:rsid w:val="006F465B"/>
    <w:rsid w:val="006F7206"/>
    <w:rsid w:val="00700C43"/>
    <w:rsid w:val="00701657"/>
    <w:rsid w:val="00703E23"/>
    <w:rsid w:val="0070639F"/>
    <w:rsid w:val="00707840"/>
    <w:rsid w:val="00707CB4"/>
    <w:rsid w:val="00711E7C"/>
    <w:rsid w:val="00716991"/>
    <w:rsid w:val="007169D2"/>
    <w:rsid w:val="00717D3A"/>
    <w:rsid w:val="00727A55"/>
    <w:rsid w:val="007308B0"/>
    <w:rsid w:val="00732EDA"/>
    <w:rsid w:val="00734FD9"/>
    <w:rsid w:val="00735944"/>
    <w:rsid w:val="007415CC"/>
    <w:rsid w:val="00741C6E"/>
    <w:rsid w:val="00741F6E"/>
    <w:rsid w:val="007426F4"/>
    <w:rsid w:val="00743206"/>
    <w:rsid w:val="00743572"/>
    <w:rsid w:val="00743B32"/>
    <w:rsid w:val="00746420"/>
    <w:rsid w:val="00754466"/>
    <w:rsid w:val="0076189F"/>
    <w:rsid w:val="0076196A"/>
    <w:rsid w:val="0076242F"/>
    <w:rsid w:val="00765C05"/>
    <w:rsid w:val="00770027"/>
    <w:rsid w:val="00771D60"/>
    <w:rsid w:val="007727DF"/>
    <w:rsid w:val="0077426C"/>
    <w:rsid w:val="007743F4"/>
    <w:rsid w:val="0077622C"/>
    <w:rsid w:val="00777659"/>
    <w:rsid w:val="00777C37"/>
    <w:rsid w:val="00782C21"/>
    <w:rsid w:val="00785DAE"/>
    <w:rsid w:val="007938DC"/>
    <w:rsid w:val="007940DB"/>
    <w:rsid w:val="00794FAD"/>
    <w:rsid w:val="00797869"/>
    <w:rsid w:val="007A054E"/>
    <w:rsid w:val="007A1ACF"/>
    <w:rsid w:val="007A2BE6"/>
    <w:rsid w:val="007A3B8D"/>
    <w:rsid w:val="007A471B"/>
    <w:rsid w:val="007A6A61"/>
    <w:rsid w:val="007B0343"/>
    <w:rsid w:val="007B0771"/>
    <w:rsid w:val="007C004A"/>
    <w:rsid w:val="007C402C"/>
    <w:rsid w:val="007D16FC"/>
    <w:rsid w:val="007D4A3A"/>
    <w:rsid w:val="007D57DB"/>
    <w:rsid w:val="007D7198"/>
    <w:rsid w:val="007D745A"/>
    <w:rsid w:val="007D7502"/>
    <w:rsid w:val="007D7945"/>
    <w:rsid w:val="007E2F65"/>
    <w:rsid w:val="007E6BDE"/>
    <w:rsid w:val="007E7685"/>
    <w:rsid w:val="007F1927"/>
    <w:rsid w:val="007F19EF"/>
    <w:rsid w:val="007F2436"/>
    <w:rsid w:val="007F3DCF"/>
    <w:rsid w:val="007F3F4E"/>
    <w:rsid w:val="007F40A5"/>
    <w:rsid w:val="007F5E95"/>
    <w:rsid w:val="007F6945"/>
    <w:rsid w:val="0080013A"/>
    <w:rsid w:val="008008C8"/>
    <w:rsid w:val="00801587"/>
    <w:rsid w:val="00801CF3"/>
    <w:rsid w:val="00803390"/>
    <w:rsid w:val="00812251"/>
    <w:rsid w:val="00815382"/>
    <w:rsid w:val="00815695"/>
    <w:rsid w:val="00816197"/>
    <w:rsid w:val="00820929"/>
    <w:rsid w:val="008210D0"/>
    <w:rsid w:val="00822334"/>
    <w:rsid w:val="00824481"/>
    <w:rsid w:val="008256DC"/>
    <w:rsid w:val="008300F5"/>
    <w:rsid w:val="0083245A"/>
    <w:rsid w:val="008361F2"/>
    <w:rsid w:val="00840CD6"/>
    <w:rsid w:val="00841FF2"/>
    <w:rsid w:val="00842429"/>
    <w:rsid w:val="0084393C"/>
    <w:rsid w:val="008443D7"/>
    <w:rsid w:val="00844D99"/>
    <w:rsid w:val="00853092"/>
    <w:rsid w:val="00854026"/>
    <w:rsid w:val="008636C8"/>
    <w:rsid w:val="00865C39"/>
    <w:rsid w:val="008660B7"/>
    <w:rsid w:val="0086653C"/>
    <w:rsid w:val="008665AB"/>
    <w:rsid w:val="00873121"/>
    <w:rsid w:val="00873CC9"/>
    <w:rsid w:val="00877C7E"/>
    <w:rsid w:val="00877D31"/>
    <w:rsid w:val="00882ABB"/>
    <w:rsid w:val="00883A16"/>
    <w:rsid w:val="00887919"/>
    <w:rsid w:val="00887EC4"/>
    <w:rsid w:val="0089147E"/>
    <w:rsid w:val="00891FBC"/>
    <w:rsid w:val="0089345A"/>
    <w:rsid w:val="00893708"/>
    <w:rsid w:val="00896603"/>
    <w:rsid w:val="00897ACD"/>
    <w:rsid w:val="008A34AF"/>
    <w:rsid w:val="008A5183"/>
    <w:rsid w:val="008A5960"/>
    <w:rsid w:val="008A6588"/>
    <w:rsid w:val="008B1DEE"/>
    <w:rsid w:val="008B2948"/>
    <w:rsid w:val="008B2DB5"/>
    <w:rsid w:val="008B6497"/>
    <w:rsid w:val="008B6E1F"/>
    <w:rsid w:val="008B7532"/>
    <w:rsid w:val="008C0940"/>
    <w:rsid w:val="008C1DF0"/>
    <w:rsid w:val="008C1ED4"/>
    <w:rsid w:val="008C5CA2"/>
    <w:rsid w:val="008C69BE"/>
    <w:rsid w:val="008C7A9B"/>
    <w:rsid w:val="008C7F71"/>
    <w:rsid w:val="008D03CB"/>
    <w:rsid w:val="008D3364"/>
    <w:rsid w:val="008D3C5F"/>
    <w:rsid w:val="008E239C"/>
    <w:rsid w:val="008E5EE7"/>
    <w:rsid w:val="008E71FE"/>
    <w:rsid w:val="008E76F0"/>
    <w:rsid w:val="008F5C24"/>
    <w:rsid w:val="008F625E"/>
    <w:rsid w:val="008F66AD"/>
    <w:rsid w:val="009007D6"/>
    <w:rsid w:val="00901277"/>
    <w:rsid w:val="00902572"/>
    <w:rsid w:val="00903129"/>
    <w:rsid w:val="00903BF8"/>
    <w:rsid w:val="00904436"/>
    <w:rsid w:val="00905709"/>
    <w:rsid w:val="009064A2"/>
    <w:rsid w:val="009070AD"/>
    <w:rsid w:val="0090771C"/>
    <w:rsid w:val="00912DB3"/>
    <w:rsid w:val="00913B07"/>
    <w:rsid w:val="00913B94"/>
    <w:rsid w:val="00920663"/>
    <w:rsid w:val="00920DB3"/>
    <w:rsid w:val="00921B16"/>
    <w:rsid w:val="0092275E"/>
    <w:rsid w:val="00925F95"/>
    <w:rsid w:val="00930604"/>
    <w:rsid w:val="0093139A"/>
    <w:rsid w:val="00933592"/>
    <w:rsid w:val="0093364D"/>
    <w:rsid w:val="00936071"/>
    <w:rsid w:val="00936AFE"/>
    <w:rsid w:val="00936B2A"/>
    <w:rsid w:val="009370DD"/>
    <w:rsid w:val="00943543"/>
    <w:rsid w:val="00943A93"/>
    <w:rsid w:val="009443E1"/>
    <w:rsid w:val="0094626B"/>
    <w:rsid w:val="00946A94"/>
    <w:rsid w:val="00947ECE"/>
    <w:rsid w:val="00951450"/>
    <w:rsid w:val="00951466"/>
    <w:rsid w:val="00951C11"/>
    <w:rsid w:val="009529DD"/>
    <w:rsid w:val="009554E4"/>
    <w:rsid w:val="009567F6"/>
    <w:rsid w:val="00957B57"/>
    <w:rsid w:val="00960CD6"/>
    <w:rsid w:val="00960CEF"/>
    <w:rsid w:val="00961364"/>
    <w:rsid w:val="00962DB7"/>
    <w:rsid w:val="00963A13"/>
    <w:rsid w:val="009657C1"/>
    <w:rsid w:val="00965D12"/>
    <w:rsid w:val="00965F2D"/>
    <w:rsid w:val="00966853"/>
    <w:rsid w:val="0097003B"/>
    <w:rsid w:val="00972B7B"/>
    <w:rsid w:val="009733EB"/>
    <w:rsid w:val="009736E1"/>
    <w:rsid w:val="009753AE"/>
    <w:rsid w:val="00975E29"/>
    <w:rsid w:val="0097783B"/>
    <w:rsid w:val="009823C3"/>
    <w:rsid w:val="00984687"/>
    <w:rsid w:val="00984DCF"/>
    <w:rsid w:val="0098546E"/>
    <w:rsid w:val="00990477"/>
    <w:rsid w:val="00991BB6"/>
    <w:rsid w:val="00995DBC"/>
    <w:rsid w:val="009966B1"/>
    <w:rsid w:val="00996DCF"/>
    <w:rsid w:val="009A03FB"/>
    <w:rsid w:val="009A1CDC"/>
    <w:rsid w:val="009A1FB8"/>
    <w:rsid w:val="009A53A0"/>
    <w:rsid w:val="009A596B"/>
    <w:rsid w:val="009A7EFE"/>
    <w:rsid w:val="009B0328"/>
    <w:rsid w:val="009B26E2"/>
    <w:rsid w:val="009B3538"/>
    <w:rsid w:val="009B6163"/>
    <w:rsid w:val="009B6B90"/>
    <w:rsid w:val="009B6C24"/>
    <w:rsid w:val="009B6D77"/>
    <w:rsid w:val="009B7658"/>
    <w:rsid w:val="009C0E04"/>
    <w:rsid w:val="009C52EE"/>
    <w:rsid w:val="009C7241"/>
    <w:rsid w:val="009D13F8"/>
    <w:rsid w:val="009D1B15"/>
    <w:rsid w:val="009D1B94"/>
    <w:rsid w:val="009D23B7"/>
    <w:rsid w:val="009D4133"/>
    <w:rsid w:val="009D634F"/>
    <w:rsid w:val="009D6D31"/>
    <w:rsid w:val="009D7C54"/>
    <w:rsid w:val="009E03A4"/>
    <w:rsid w:val="009E0946"/>
    <w:rsid w:val="009E458C"/>
    <w:rsid w:val="009E4A64"/>
    <w:rsid w:val="009E73A6"/>
    <w:rsid w:val="009E74B1"/>
    <w:rsid w:val="009F4D5B"/>
    <w:rsid w:val="009F65C9"/>
    <w:rsid w:val="009F7F96"/>
    <w:rsid w:val="009F7FC2"/>
    <w:rsid w:val="00A01E90"/>
    <w:rsid w:val="00A0351E"/>
    <w:rsid w:val="00A051D8"/>
    <w:rsid w:val="00A07485"/>
    <w:rsid w:val="00A10674"/>
    <w:rsid w:val="00A10BA9"/>
    <w:rsid w:val="00A160DE"/>
    <w:rsid w:val="00A223B0"/>
    <w:rsid w:val="00A230F1"/>
    <w:rsid w:val="00A23AEB"/>
    <w:rsid w:val="00A24E9F"/>
    <w:rsid w:val="00A2509C"/>
    <w:rsid w:val="00A25907"/>
    <w:rsid w:val="00A26E93"/>
    <w:rsid w:val="00A273C9"/>
    <w:rsid w:val="00A27B77"/>
    <w:rsid w:val="00A3089C"/>
    <w:rsid w:val="00A32A8B"/>
    <w:rsid w:val="00A32C86"/>
    <w:rsid w:val="00A32F41"/>
    <w:rsid w:val="00A348BB"/>
    <w:rsid w:val="00A378F4"/>
    <w:rsid w:val="00A40720"/>
    <w:rsid w:val="00A40CE7"/>
    <w:rsid w:val="00A46A25"/>
    <w:rsid w:val="00A47FD0"/>
    <w:rsid w:val="00A51BD7"/>
    <w:rsid w:val="00A524CB"/>
    <w:rsid w:val="00A56975"/>
    <w:rsid w:val="00A57FF4"/>
    <w:rsid w:val="00A60D53"/>
    <w:rsid w:val="00A619AB"/>
    <w:rsid w:val="00A61A64"/>
    <w:rsid w:val="00A61C4C"/>
    <w:rsid w:val="00A62D34"/>
    <w:rsid w:val="00A63D07"/>
    <w:rsid w:val="00A65E92"/>
    <w:rsid w:val="00A67D94"/>
    <w:rsid w:val="00A7370F"/>
    <w:rsid w:val="00A7451C"/>
    <w:rsid w:val="00A76824"/>
    <w:rsid w:val="00A819AB"/>
    <w:rsid w:val="00A82299"/>
    <w:rsid w:val="00A84849"/>
    <w:rsid w:val="00A85157"/>
    <w:rsid w:val="00A90D7A"/>
    <w:rsid w:val="00A93E74"/>
    <w:rsid w:val="00A96FB5"/>
    <w:rsid w:val="00A976B4"/>
    <w:rsid w:val="00A97FE3"/>
    <w:rsid w:val="00AA162D"/>
    <w:rsid w:val="00AA39CC"/>
    <w:rsid w:val="00AA45B2"/>
    <w:rsid w:val="00AA45C7"/>
    <w:rsid w:val="00AA68B5"/>
    <w:rsid w:val="00AA70F1"/>
    <w:rsid w:val="00AA758C"/>
    <w:rsid w:val="00AB297D"/>
    <w:rsid w:val="00AB2D27"/>
    <w:rsid w:val="00AB5237"/>
    <w:rsid w:val="00AB67B0"/>
    <w:rsid w:val="00AC0B00"/>
    <w:rsid w:val="00AC7D66"/>
    <w:rsid w:val="00AC7E5A"/>
    <w:rsid w:val="00AD0226"/>
    <w:rsid w:val="00AD0E3A"/>
    <w:rsid w:val="00AD10C7"/>
    <w:rsid w:val="00AD3062"/>
    <w:rsid w:val="00AD331F"/>
    <w:rsid w:val="00AD3904"/>
    <w:rsid w:val="00AE40BE"/>
    <w:rsid w:val="00AE48BE"/>
    <w:rsid w:val="00AF0CBD"/>
    <w:rsid w:val="00AF194B"/>
    <w:rsid w:val="00AF303E"/>
    <w:rsid w:val="00AF4098"/>
    <w:rsid w:val="00AF54C3"/>
    <w:rsid w:val="00AF6F94"/>
    <w:rsid w:val="00B01CF7"/>
    <w:rsid w:val="00B0557F"/>
    <w:rsid w:val="00B07AFE"/>
    <w:rsid w:val="00B1027F"/>
    <w:rsid w:val="00B11D34"/>
    <w:rsid w:val="00B153E5"/>
    <w:rsid w:val="00B15CE2"/>
    <w:rsid w:val="00B15F59"/>
    <w:rsid w:val="00B1643C"/>
    <w:rsid w:val="00B1778B"/>
    <w:rsid w:val="00B23306"/>
    <w:rsid w:val="00B23CD3"/>
    <w:rsid w:val="00B241A2"/>
    <w:rsid w:val="00B25837"/>
    <w:rsid w:val="00B25ECA"/>
    <w:rsid w:val="00B35C6B"/>
    <w:rsid w:val="00B37A28"/>
    <w:rsid w:val="00B42139"/>
    <w:rsid w:val="00B42EE7"/>
    <w:rsid w:val="00B463DA"/>
    <w:rsid w:val="00B511C0"/>
    <w:rsid w:val="00B54FE3"/>
    <w:rsid w:val="00B56E08"/>
    <w:rsid w:val="00B57725"/>
    <w:rsid w:val="00B65D1B"/>
    <w:rsid w:val="00B67C13"/>
    <w:rsid w:val="00B71736"/>
    <w:rsid w:val="00B7183D"/>
    <w:rsid w:val="00B73883"/>
    <w:rsid w:val="00B7453F"/>
    <w:rsid w:val="00B76362"/>
    <w:rsid w:val="00B7738C"/>
    <w:rsid w:val="00B8139F"/>
    <w:rsid w:val="00B83ACD"/>
    <w:rsid w:val="00B84CF2"/>
    <w:rsid w:val="00B879A0"/>
    <w:rsid w:val="00B91433"/>
    <w:rsid w:val="00B93EAF"/>
    <w:rsid w:val="00BA0F07"/>
    <w:rsid w:val="00BA2B47"/>
    <w:rsid w:val="00BA7C6A"/>
    <w:rsid w:val="00BB165C"/>
    <w:rsid w:val="00BB171E"/>
    <w:rsid w:val="00BB1BD4"/>
    <w:rsid w:val="00BB2118"/>
    <w:rsid w:val="00BB302F"/>
    <w:rsid w:val="00BB3384"/>
    <w:rsid w:val="00BB4EFB"/>
    <w:rsid w:val="00BB60A6"/>
    <w:rsid w:val="00BC219A"/>
    <w:rsid w:val="00BC284F"/>
    <w:rsid w:val="00BC3255"/>
    <w:rsid w:val="00BC38DB"/>
    <w:rsid w:val="00BC46AB"/>
    <w:rsid w:val="00BC68D4"/>
    <w:rsid w:val="00BD04E1"/>
    <w:rsid w:val="00BD2E5B"/>
    <w:rsid w:val="00BD48BA"/>
    <w:rsid w:val="00BE027E"/>
    <w:rsid w:val="00BE5709"/>
    <w:rsid w:val="00BE5724"/>
    <w:rsid w:val="00BE5F9A"/>
    <w:rsid w:val="00BE65E5"/>
    <w:rsid w:val="00BE7955"/>
    <w:rsid w:val="00BE7CCF"/>
    <w:rsid w:val="00BF0BB2"/>
    <w:rsid w:val="00BF3C00"/>
    <w:rsid w:val="00BF5BC3"/>
    <w:rsid w:val="00C007C4"/>
    <w:rsid w:val="00C0149F"/>
    <w:rsid w:val="00C01B14"/>
    <w:rsid w:val="00C057B7"/>
    <w:rsid w:val="00C05F8E"/>
    <w:rsid w:val="00C063F0"/>
    <w:rsid w:val="00C07D8D"/>
    <w:rsid w:val="00C12A38"/>
    <w:rsid w:val="00C15AD0"/>
    <w:rsid w:val="00C17768"/>
    <w:rsid w:val="00C23AAC"/>
    <w:rsid w:val="00C23C13"/>
    <w:rsid w:val="00C23D5B"/>
    <w:rsid w:val="00C23EC6"/>
    <w:rsid w:val="00C260F7"/>
    <w:rsid w:val="00C3108A"/>
    <w:rsid w:val="00C36004"/>
    <w:rsid w:val="00C36BB7"/>
    <w:rsid w:val="00C36CDA"/>
    <w:rsid w:val="00C36CF1"/>
    <w:rsid w:val="00C4056B"/>
    <w:rsid w:val="00C410F6"/>
    <w:rsid w:val="00C413FC"/>
    <w:rsid w:val="00C4287A"/>
    <w:rsid w:val="00C42AFD"/>
    <w:rsid w:val="00C44357"/>
    <w:rsid w:val="00C44B6F"/>
    <w:rsid w:val="00C46087"/>
    <w:rsid w:val="00C461FE"/>
    <w:rsid w:val="00C46D9A"/>
    <w:rsid w:val="00C50CCD"/>
    <w:rsid w:val="00C5153C"/>
    <w:rsid w:val="00C5311B"/>
    <w:rsid w:val="00C53FFB"/>
    <w:rsid w:val="00C54E51"/>
    <w:rsid w:val="00C55B66"/>
    <w:rsid w:val="00C61A95"/>
    <w:rsid w:val="00C61B42"/>
    <w:rsid w:val="00C62CC2"/>
    <w:rsid w:val="00C65A5A"/>
    <w:rsid w:val="00C65E66"/>
    <w:rsid w:val="00C7014F"/>
    <w:rsid w:val="00C751EE"/>
    <w:rsid w:val="00C77666"/>
    <w:rsid w:val="00C77688"/>
    <w:rsid w:val="00C82B39"/>
    <w:rsid w:val="00C84BA7"/>
    <w:rsid w:val="00C87499"/>
    <w:rsid w:val="00C92EC2"/>
    <w:rsid w:val="00C95871"/>
    <w:rsid w:val="00C96B83"/>
    <w:rsid w:val="00CA1C54"/>
    <w:rsid w:val="00CA24AF"/>
    <w:rsid w:val="00CA601B"/>
    <w:rsid w:val="00CC0F85"/>
    <w:rsid w:val="00CC18D4"/>
    <w:rsid w:val="00CC2B2B"/>
    <w:rsid w:val="00CC3254"/>
    <w:rsid w:val="00CC3413"/>
    <w:rsid w:val="00CC3CA2"/>
    <w:rsid w:val="00CC5690"/>
    <w:rsid w:val="00CC5D45"/>
    <w:rsid w:val="00CC6CAD"/>
    <w:rsid w:val="00CC71A3"/>
    <w:rsid w:val="00CD04B8"/>
    <w:rsid w:val="00CD5A16"/>
    <w:rsid w:val="00CD7702"/>
    <w:rsid w:val="00CE54F8"/>
    <w:rsid w:val="00CE5BC3"/>
    <w:rsid w:val="00CF08C2"/>
    <w:rsid w:val="00CF0CF5"/>
    <w:rsid w:val="00CF191D"/>
    <w:rsid w:val="00CF38BF"/>
    <w:rsid w:val="00CF5A76"/>
    <w:rsid w:val="00CF78B0"/>
    <w:rsid w:val="00D01FA9"/>
    <w:rsid w:val="00D02C83"/>
    <w:rsid w:val="00D02E66"/>
    <w:rsid w:val="00D04071"/>
    <w:rsid w:val="00D05A54"/>
    <w:rsid w:val="00D1113B"/>
    <w:rsid w:val="00D161AB"/>
    <w:rsid w:val="00D17CD7"/>
    <w:rsid w:val="00D21852"/>
    <w:rsid w:val="00D270F3"/>
    <w:rsid w:val="00D2736D"/>
    <w:rsid w:val="00D3162E"/>
    <w:rsid w:val="00D340DC"/>
    <w:rsid w:val="00D3431F"/>
    <w:rsid w:val="00D3791A"/>
    <w:rsid w:val="00D42F66"/>
    <w:rsid w:val="00D452D4"/>
    <w:rsid w:val="00D557B0"/>
    <w:rsid w:val="00D6146A"/>
    <w:rsid w:val="00D626CB"/>
    <w:rsid w:val="00D62AF3"/>
    <w:rsid w:val="00D63044"/>
    <w:rsid w:val="00D64344"/>
    <w:rsid w:val="00D65D2D"/>
    <w:rsid w:val="00D65FA2"/>
    <w:rsid w:val="00D67B68"/>
    <w:rsid w:val="00D70651"/>
    <w:rsid w:val="00D7070E"/>
    <w:rsid w:val="00D84100"/>
    <w:rsid w:val="00D85CC3"/>
    <w:rsid w:val="00D862B7"/>
    <w:rsid w:val="00D90D9E"/>
    <w:rsid w:val="00D93CBE"/>
    <w:rsid w:val="00D93DEE"/>
    <w:rsid w:val="00D9458C"/>
    <w:rsid w:val="00D95AC5"/>
    <w:rsid w:val="00DA0466"/>
    <w:rsid w:val="00DA44DB"/>
    <w:rsid w:val="00DA44E9"/>
    <w:rsid w:val="00DB0485"/>
    <w:rsid w:val="00DB578F"/>
    <w:rsid w:val="00DB59A9"/>
    <w:rsid w:val="00DC1B21"/>
    <w:rsid w:val="00DC24EE"/>
    <w:rsid w:val="00DC2B39"/>
    <w:rsid w:val="00DC4AB8"/>
    <w:rsid w:val="00DC56F3"/>
    <w:rsid w:val="00DC663E"/>
    <w:rsid w:val="00DD1FAC"/>
    <w:rsid w:val="00DD2817"/>
    <w:rsid w:val="00DD3840"/>
    <w:rsid w:val="00DD48F9"/>
    <w:rsid w:val="00DD7683"/>
    <w:rsid w:val="00DE1EA4"/>
    <w:rsid w:val="00DE243C"/>
    <w:rsid w:val="00DE2E18"/>
    <w:rsid w:val="00DE53CA"/>
    <w:rsid w:val="00DE65C6"/>
    <w:rsid w:val="00DF0310"/>
    <w:rsid w:val="00DF2016"/>
    <w:rsid w:val="00DF2681"/>
    <w:rsid w:val="00DF5D28"/>
    <w:rsid w:val="00DF67ED"/>
    <w:rsid w:val="00E042FA"/>
    <w:rsid w:val="00E0490B"/>
    <w:rsid w:val="00E05224"/>
    <w:rsid w:val="00E05C96"/>
    <w:rsid w:val="00E12165"/>
    <w:rsid w:val="00E155AC"/>
    <w:rsid w:val="00E17A96"/>
    <w:rsid w:val="00E21A05"/>
    <w:rsid w:val="00E232E9"/>
    <w:rsid w:val="00E234AC"/>
    <w:rsid w:val="00E23A0E"/>
    <w:rsid w:val="00E23D09"/>
    <w:rsid w:val="00E247F4"/>
    <w:rsid w:val="00E2512A"/>
    <w:rsid w:val="00E25273"/>
    <w:rsid w:val="00E26BAE"/>
    <w:rsid w:val="00E2759A"/>
    <w:rsid w:val="00E27EED"/>
    <w:rsid w:val="00E317E2"/>
    <w:rsid w:val="00E320DE"/>
    <w:rsid w:val="00E348ED"/>
    <w:rsid w:val="00E34994"/>
    <w:rsid w:val="00E3585E"/>
    <w:rsid w:val="00E3666E"/>
    <w:rsid w:val="00E3785A"/>
    <w:rsid w:val="00E41306"/>
    <w:rsid w:val="00E426FB"/>
    <w:rsid w:val="00E43F6C"/>
    <w:rsid w:val="00E45290"/>
    <w:rsid w:val="00E51A6C"/>
    <w:rsid w:val="00E56FC8"/>
    <w:rsid w:val="00E577B3"/>
    <w:rsid w:val="00E62367"/>
    <w:rsid w:val="00E62CCB"/>
    <w:rsid w:val="00E630B6"/>
    <w:rsid w:val="00E63477"/>
    <w:rsid w:val="00E636AA"/>
    <w:rsid w:val="00E6628F"/>
    <w:rsid w:val="00E66CD3"/>
    <w:rsid w:val="00E67192"/>
    <w:rsid w:val="00E72548"/>
    <w:rsid w:val="00E73CD2"/>
    <w:rsid w:val="00E744F2"/>
    <w:rsid w:val="00E7760A"/>
    <w:rsid w:val="00E852D3"/>
    <w:rsid w:val="00E90462"/>
    <w:rsid w:val="00E912FF"/>
    <w:rsid w:val="00E939D0"/>
    <w:rsid w:val="00E947DF"/>
    <w:rsid w:val="00EA1A29"/>
    <w:rsid w:val="00EA3B49"/>
    <w:rsid w:val="00EB058B"/>
    <w:rsid w:val="00EB1E60"/>
    <w:rsid w:val="00EB2BD9"/>
    <w:rsid w:val="00EB7919"/>
    <w:rsid w:val="00EC0A6F"/>
    <w:rsid w:val="00EC215A"/>
    <w:rsid w:val="00ED08D9"/>
    <w:rsid w:val="00ED63D9"/>
    <w:rsid w:val="00EE1133"/>
    <w:rsid w:val="00EE2834"/>
    <w:rsid w:val="00EE2F49"/>
    <w:rsid w:val="00EE60AC"/>
    <w:rsid w:val="00EE63CF"/>
    <w:rsid w:val="00EE79E8"/>
    <w:rsid w:val="00EF066D"/>
    <w:rsid w:val="00EF1F87"/>
    <w:rsid w:val="00EF22E7"/>
    <w:rsid w:val="00EF2672"/>
    <w:rsid w:val="00EF27BD"/>
    <w:rsid w:val="00EF7783"/>
    <w:rsid w:val="00F02D45"/>
    <w:rsid w:val="00F0339B"/>
    <w:rsid w:val="00F054F4"/>
    <w:rsid w:val="00F06B11"/>
    <w:rsid w:val="00F073F8"/>
    <w:rsid w:val="00F10E3D"/>
    <w:rsid w:val="00F11361"/>
    <w:rsid w:val="00F13771"/>
    <w:rsid w:val="00F13847"/>
    <w:rsid w:val="00F14204"/>
    <w:rsid w:val="00F156A8"/>
    <w:rsid w:val="00F16B03"/>
    <w:rsid w:val="00F171A7"/>
    <w:rsid w:val="00F2154B"/>
    <w:rsid w:val="00F245AD"/>
    <w:rsid w:val="00F24D6B"/>
    <w:rsid w:val="00F2652E"/>
    <w:rsid w:val="00F27550"/>
    <w:rsid w:val="00F30E5A"/>
    <w:rsid w:val="00F3483D"/>
    <w:rsid w:val="00F35E61"/>
    <w:rsid w:val="00F3629E"/>
    <w:rsid w:val="00F367E5"/>
    <w:rsid w:val="00F40721"/>
    <w:rsid w:val="00F40C5A"/>
    <w:rsid w:val="00F418E8"/>
    <w:rsid w:val="00F41CDB"/>
    <w:rsid w:val="00F41EEF"/>
    <w:rsid w:val="00F46C1B"/>
    <w:rsid w:val="00F46DF5"/>
    <w:rsid w:val="00F47BF3"/>
    <w:rsid w:val="00F515D8"/>
    <w:rsid w:val="00F518AA"/>
    <w:rsid w:val="00F55983"/>
    <w:rsid w:val="00F55A1C"/>
    <w:rsid w:val="00F57570"/>
    <w:rsid w:val="00F700AC"/>
    <w:rsid w:val="00F70589"/>
    <w:rsid w:val="00F70DCA"/>
    <w:rsid w:val="00F729EC"/>
    <w:rsid w:val="00F7407E"/>
    <w:rsid w:val="00F77C1A"/>
    <w:rsid w:val="00F815AC"/>
    <w:rsid w:val="00F846BB"/>
    <w:rsid w:val="00F85E0E"/>
    <w:rsid w:val="00F93D07"/>
    <w:rsid w:val="00F94444"/>
    <w:rsid w:val="00F95A84"/>
    <w:rsid w:val="00F9619B"/>
    <w:rsid w:val="00FA2793"/>
    <w:rsid w:val="00FA3F2C"/>
    <w:rsid w:val="00FA3FC0"/>
    <w:rsid w:val="00FA4F84"/>
    <w:rsid w:val="00FA523D"/>
    <w:rsid w:val="00FA6FF3"/>
    <w:rsid w:val="00FB03D7"/>
    <w:rsid w:val="00FB0EC0"/>
    <w:rsid w:val="00FB126B"/>
    <w:rsid w:val="00FB2888"/>
    <w:rsid w:val="00FB762D"/>
    <w:rsid w:val="00FC0ED2"/>
    <w:rsid w:val="00FC3904"/>
    <w:rsid w:val="00FC7707"/>
    <w:rsid w:val="00FD3B3C"/>
    <w:rsid w:val="00FD7673"/>
    <w:rsid w:val="00FE1F33"/>
    <w:rsid w:val="00FE4C4A"/>
    <w:rsid w:val="00FE671C"/>
    <w:rsid w:val="00FE69B6"/>
    <w:rsid w:val="00FE6A84"/>
    <w:rsid w:val="00FE7214"/>
    <w:rsid w:val="00FE7B2E"/>
    <w:rsid w:val="00FF0200"/>
    <w:rsid w:val="00FF2970"/>
    <w:rsid w:val="00FF2AF8"/>
    <w:rsid w:val="00FF3C62"/>
    <w:rsid w:val="00FF4A30"/>
    <w:rsid w:val="00FF7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A16322"/>
  <w15:docId w15:val="{C4904AFC-1751-4510-ADDD-614030703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6354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ниже"/>
    <w:basedOn w:val="a"/>
    <w:next w:val="a"/>
    <w:link w:val="10"/>
    <w:uiPriority w:val="9"/>
    <w:qFormat/>
    <w:rsid w:val="000E01A0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aliases w:val="Введение"/>
    <w:basedOn w:val="a"/>
    <w:next w:val="a"/>
    <w:link w:val="20"/>
    <w:uiPriority w:val="9"/>
    <w:qFormat/>
    <w:rsid w:val="00FE7B2E"/>
    <w:pPr>
      <w:widowControl w:val="0"/>
      <w:spacing w:after="240" w:line="240" w:lineRule="auto"/>
      <w:jc w:val="left"/>
      <w:outlineLvl w:val="1"/>
    </w:pPr>
    <w:rPr>
      <w:rFonts w:eastAsia="Times New Roman" w:cs="Times New Roman"/>
      <w:bCs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165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128E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128EC"/>
    <w:pPr>
      <w:ind w:left="720"/>
      <w:contextualSpacing/>
    </w:pPr>
  </w:style>
  <w:style w:type="paragraph" w:customStyle="1" w:styleId="headertext">
    <w:name w:val="headertext"/>
    <w:basedOn w:val="a"/>
    <w:rsid w:val="0065604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E320D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20DE"/>
  </w:style>
  <w:style w:type="paragraph" w:styleId="a7">
    <w:name w:val="footer"/>
    <w:basedOn w:val="a"/>
    <w:link w:val="a8"/>
    <w:uiPriority w:val="99"/>
    <w:unhideWhenUsed/>
    <w:rsid w:val="00E320D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20DE"/>
  </w:style>
  <w:style w:type="paragraph" w:styleId="a9">
    <w:name w:val="Balloon Text"/>
    <w:basedOn w:val="a"/>
    <w:link w:val="aa"/>
    <w:uiPriority w:val="99"/>
    <w:semiHidden/>
    <w:unhideWhenUsed/>
    <w:rsid w:val="00E320D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320DE"/>
    <w:rPr>
      <w:rFonts w:ascii="Tahoma" w:hAnsi="Tahoma" w:cs="Tahoma"/>
      <w:sz w:val="16"/>
      <w:szCs w:val="16"/>
    </w:rPr>
  </w:style>
  <w:style w:type="paragraph" w:customStyle="1" w:styleId="ab">
    <w:name w:val="Чертежный"/>
    <w:rsid w:val="00E320D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blk">
    <w:name w:val="blk"/>
    <w:basedOn w:val="a0"/>
    <w:rsid w:val="00822334"/>
  </w:style>
  <w:style w:type="character" w:styleId="ac">
    <w:name w:val="Hyperlink"/>
    <w:basedOn w:val="a0"/>
    <w:uiPriority w:val="99"/>
    <w:unhideWhenUsed/>
    <w:rsid w:val="00822334"/>
    <w:rPr>
      <w:color w:val="0000FF"/>
      <w:u w:val="single"/>
    </w:rPr>
  </w:style>
  <w:style w:type="character" w:customStyle="1" w:styleId="20">
    <w:name w:val="Заголовок 2 Знак"/>
    <w:aliases w:val="Введение Знак"/>
    <w:basedOn w:val="a0"/>
    <w:link w:val="2"/>
    <w:uiPriority w:val="9"/>
    <w:rsid w:val="00FE7B2E"/>
    <w:rPr>
      <w:rFonts w:ascii="Times New Roman" w:eastAsia="Times New Roman" w:hAnsi="Times New Roman" w:cs="Times New Roman"/>
      <w:bCs/>
      <w:sz w:val="28"/>
      <w:szCs w:val="36"/>
      <w:lang w:eastAsia="ru-RU"/>
    </w:rPr>
  </w:style>
  <w:style w:type="table" w:styleId="ad">
    <w:name w:val="Table Grid"/>
    <w:basedOn w:val="a1"/>
    <w:uiPriority w:val="59"/>
    <w:rsid w:val="003D7F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aliases w:val="ниже Знак"/>
    <w:basedOn w:val="a0"/>
    <w:link w:val="1"/>
    <w:uiPriority w:val="9"/>
    <w:rsid w:val="000E01A0"/>
    <w:rPr>
      <w:rFonts w:ascii="Times New Roman" w:eastAsiaTheme="majorEastAsia" w:hAnsi="Times New Roman" w:cstheme="majorBidi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sid w:val="0041652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e">
    <w:name w:val="caption"/>
    <w:basedOn w:val="a"/>
    <w:next w:val="a"/>
    <w:uiPriority w:val="35"/>
    <w:unhideWhenUsed/>
    <w:qFormat/>
    <w:rsid w:val="00A67D9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">
    <w:name w:val="TOC Heading"/>
    <w:basedOn w:val="1"/>
    <w:next w:val="a"/>
    <w:uiPriority w:val="39"/>
    <w:unhideWhenUsed/>
    <w:qFormat/>
    <w:rsid w:val="007A6A61"/>
    <w:pPr>
      <w:spacing w:line="259" w:lineRule="auto"/>
      <w:ind w:firstLine="0"/>
      <w:jc w:val="left"/>
      <w:outlineLvl w:val="9"/>
    </w:pPr>
    <w:rPr>
      <w:rFonts w:asciiTheme="majorHAnsi" w:hAnsiTheme="majorHAnsi"/>
      <w:color w:val="365F91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B56C9"/>
    <w:pPr>
      <w:ind w:left="280"/>
      <w:jc w:val="left"/>
      <w:pPrChange w:id="0" w:author="Юлия Подгорнова" w:date="2020-12-17T00:06:00Z">
        <w:pPr>
          <w:tabs>
            <w:tab w:val="right" w:leader="dot" w:pos="9345"/>
          </w:tabs>
          <w:spacing w:after="100" w:line="360" w:lineRule="auto"/>
          <w:ind w:firstLine="709"/>
          <w:jc w:val="both"/>
        </w:pPr>
      </w:pPrChange>
    </w:pPr>
    <w:rPr>
      <w:rFonts w:asciiTheme="minorHAnsi" w:hAnsiTheme="minorHAnsi" w:cstheme="minorHAnsi"/>
      <w:smallCaps/>
      <w:sz w:val="20"/>
      <w:szCs w:val="20"/>
      <w:rPrChange w:id="0" w:author="Юлия Подгорнова" w:date="2020-12-17T00:06:00Z">
        <w:rPr>
          <w:rFonts w:eastAsiaTheme="minorHAnsi" w:cstheme="minorBidi"/>
          <w:sz w:val="28"/>
          <w:szCs w:val="22"/>
          <w:lang w:val="ru-RU" w:eastAsia="en-US" w:bidi="ar-SA"/>
        </w:rPr>
      </w:rPrChange>
    </w:rPr>
  </w:style>
  <w:style w:type="paragraph" w:styleId="11">
    <w:name w:val="toc 1"/>
    <w:basedOn w:val="a"/>
    <w:next w:val="a"/>
    <w:autoRedefine/>
    <w:uiPriority w:val="39"/>
    <w:unhideWhenUsed/>
    <w:rsid w:val="007F1927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7A6A61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0">
    <w:name w:val="annotation reference"/>
    <w:basedOn w:val="a0"/>
    <w:uiPriority w:val="99"/>
    <w:semiHidden/>
    <w:unhideWhenUsed/>
    <w:rsid w:val="005E7172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E7172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E7172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E7172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E7172"/>
    <w:rPr>
      <w:rFonts w:ascii="Times New Roman" w:hAnsi="Times New Roman"/>
      <w:b/>
      <w:bCs/>
      <w:sz w:val="20"/>
      <w:szCs w:val="20"/>
    </w:rPr>
  </w:style>
  <w:style w:type="character" w:styleId="af5">
    <w:name w:val="FollowedHyperlink"/>
    <w:basedOn w:val="a0"/>
    <w:uiPriority w:val="99"/>
    <w:semiHidden/>
    <w:unhideWhenUsed/>
    <w:rsid w:val="00541C42"/>
    <w:rPr>
      <w:color w:val="800080" w:themeColor="followedHyperlink"/>
      <w:u w:val="single"/>
    </w:rPr>
  </w:style>
  <w:style w:type="paragraph" w:styleId="af6">
    <w:name w:val="Revision"/>
    <w:hidden/>
    <w:uiPriority w:val="99"/>
    <w:semiHidden/>
    <w:rsid w:val="00A47FD0"/>
    <w:pPr>
      <w:spacing w:after="0" w:line="240" w:lineRule="auto"/>
    </w:pPr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rsid w:val="006B56C9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6B56C9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6B56C9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6B56C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6B56C9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6B56C9"/>
    <w:pPr>
      <w:ind w:left="2240"/>
      <w:jc w:val="left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8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9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10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23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274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19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890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8.wmf"/><Relationship Id="rId42" Type="http://schemas.openxmlformats.org/officeDocument/2006/relationships/oleObject" Target="embeddings/oleObject16.bin"/><Relationship Id="rId63" Type="http://schemas.openxmlformats.org/officeDocument/2006/relationships/image" Target="media/image34.jpeg"/><Relationship Id="rId84" Type="http://schemas.openxmlformats.org/officeDocument/2006/relationships/image" Target="media/image55.png"/><Relationship Id="rId138" Type="http://schemas.openxmlformats.org/officeDocument/2006/relationships/image" Target="media/image109.png"/><Relationship Id="rId107" Type="http://schemas.openxmlformats.org/officeDocument/2006/relationships/image" Target="media/image78.png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53" Type="http://schemas.openxmlformats.org/officeDocument/2006/relationships/image" Target="media/image24.png"/><Relationship Id="rId74" Type="http://schemas.openxmlformats.org/officeDocument/2006/relationships/image" Target="media/image45.png"/><Relationship Id="rId128" Type="http://schemas.openxmlformats.org/officeDocument/2006/relationships/image" Target="media/image99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6.jpeg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2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5.png"/><Relationship Id="rId139" Type="http://schemas.openxmlformats.org/officeDocument/2006/relationships/image" Target="media/image110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openxmlformats.org/officeDocument/2006/relationships/image" Target="media/image3.wmf"/><Relationship Id="rId17" Type="http://schemas.openxmlformats.org/officeDocument/2006/relationships/image" Target="media/image6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4.bin"/><Relationship Id="rId59" Type="http://schemas.openxmlformats.org/officeDocument/2006/relationships/image" Target="media/image30.jpeg"/><Relationship Id="rId103" Type="http://schemas.openxmlformats.org/officeDocument/2006/relationships/image" Target="media/image74.jpe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25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jpeg"/><Relationship Id="rId96" Type="http://schemas.openxmlformats.org/officeDocument/2006/relationships/image" Target="media/image67.png"/><Relationship Id="rId140" Type="http://schemas.openxmlformats.org/officeDocument/2006/relationships/image" Target="media/image111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wmf"/><Relationship Id="rId28" Type="http://schemas.openxmlformats.org/officeDocument/2006/relationships/image" Target="media/image12.wmf"/><Relationship Id="rId49" Type="http://schemas.openxmlformats.org/officeDocument/2006/relationships/image" Target="media/image23.png"/><Relationship Id="rId114" Type="http://schemas.openxmlformats.org/officeDocument/2006/relationships/image" Target="media/image85.png"/><Relationship Id="rId119" Type="http://schemas.openxmlformats.org/officeDocument/2006/relationships/image" Target="media/image90.jpeg"/><Relationship Id="rId44" Type="http://schemas.openxmlformats.org/officeDocument/2006/relationships/image" Target="media/image20.wmf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1.png"/><Relationship Id="rId135" Type="http://schemas.openxmlformats.org/officeDocument/2006/relationships/image" Target="media/image106.jpe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image" Target="media/image18.wmf"/><Relationship Id="rId109" Type="http://schemas.openxmlformats.org/officeDocument/2006/relationships/image" Target="media/image80.png"/><Relationship Id="rId34" Type="http://schemas.openxmlformats.org/officeDocument/2006/relationships/oleObject" Target="embeddings/oleObject12.bin"/><Relationship Id="rId50" Type="http://schemas.openxmlformats.org/officeDocument/2006/relationships/comments" Target="comments.xml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image" Target="media/image112.png"/><Relationship Id="rId14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5.bin"/><Relationship Id="rId45" Type="http://schemas.openxmlformats.org/officeDocument/2006/relationships/oleObject" Target="embeddings/oleObject18.bin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jpeg"/><Relationship Id="rId136" Type="http://schemas.openxmlformats.org/officeDocument/2006/relationships/image" Target="media/image107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9" Type="http://schemas.openxmlformats.org/officeDocument/2006/relationships/image" Target="media/image7.wmf"/><Relationship Id="rId14" Type="http://schemas.openxmlformats.org/officeDocument/2006/relationships/image" Target="media/image4.png"/><Relationship Id="rId30" Type="http://schemas.openxmlformats.org/officeDocument/2006/relationships/image" Target="media/image13.wmf"/><Relationship Id="rId35" Type="http://schemas.openxmlformats.org/officeDocument/2006/relationships/image" Target="media/image16.wmf"/><Relationship Id="rId56" Type="http://schemas.openxmlformats.org/officeDocument/2006/relationships/image" Target="media/image27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microsoft.com/office/2011/relationships/commentsExtended" Target="commentsExtended.xml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142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1.wmf"/><Relationship Id="rId67" Type="http://schemas.openxmlformats.org/officeDocument/2006/relationships/image" Target="media/image38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20" Type="http://schemas.openxmlformats.org/officeDocument/2006/relationships/oleObject" Target="embeddings/oleObject6.bin"/><Relationship Id="rId41" Type="http://schemas.openxmlformats.org/officeDocument/2006/relationships/image" Target="media/image19.wmf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2.jpeg"/><Relationship Id="rId132" Type="http://schemas.openxmlformats.org/officeDocument/2006/relationships/image" Target="media/image103.png"/><Relationship Id="rId15" Type="http://schemas.openxmlformats.org/officeDocument/2006/relationships/image" Target="media/image5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8.png"/><Relationship Id="rId106" Type="http://schemas.openxmlformats.org/officeDocument/2006/relationships/image" Target="media/image77.png"/><Relationship Id="rId127" Type="http://schemas.openxmlformats.org/officeDocument/2006/relationships/image" Target="media/image98.jpeg"/><Relationship Id="rId10" Type="http://schemas.openxmlformats.org/officeDocument/2006/relationships/image" Target="media/image2.wmf"/><Relationship Id="rId31" Type="http://schemas.openxmlformats.org/officeDocument/2006/relationships/oleObject" Target="embeddings/oleObject11.bin"/><Relationship Id="rId52" Type="http://schemas.microsoft.com/office/2016/09/relationships/commentsIds" Target="commentsIds.xm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70.jpe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4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1.wmf"/><Relationship Id="rId47" Type="http://schemas.openxmlformats.org/officeDocument/2006/relationships/oleObject" Target="embeddings/oleObject19.bin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6" Type="http://schemas.openxmlformats.org/officeDocument/2006/relationships/oleObject" Target="embeddings/oleObject4.bin"/><Relationship Id="rId37" Type="http://schemas.openxmlformats.org/officeDocument/2006/relationships/image" Target="media/image17.wmf"/><Relationship Id="rId58" Type="http://schemas.openxmlformats.org/officeDocument/2006/relationships/image" Target="media/image29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jpeg"/><Relationship Id="rId14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23BB4D-8AA2-41C4-BF06-361F2DC1E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26</Pages>
  <Words>2163</Words>
  <Characters>12333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Роман Минеев</cp:lastModifiedBy>
  <cp:revision>13</cp:revision>
  <cp:lastPrinted>2020-12-17T08:11:00Z</cp:lastPrinted>
  <dcterms:created xsi:type="dcterms:W3CDTF">2020-06-24T15:41:00Z</dcterms:created>
  <dcterms:modified xsi:type="dcterms:W3CDTF">2021-09-02T08:10:00Z</dcterms:modified>
</cp:coreProperties>
</file>